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4E9" w:rsidRDefault="000E4EE5" w:rsidP="00AD0C9F">
      <w:pPr>
        <w:widowControl/>
        <w:shd w:val="clear" w:color="auto" w:fill="FFFFFF"/>
        <w:spacing w:before="570" w:after="60"/>
        <w:jc w:val="left"/>
        <w:outlineLvl w:val="1"/>
        <w:rPr>
          <w:rFonts w:ascii="Arial" w:eastAsia="宋体" w:hAnsi="Arial" w:cs="Arial"/>
          <w:b/>
          <w:bCs/>
          <w:color w:val="8F4E0B"/>
          <w:kern w:val="36"/>
          <w:sz w:val="42"/>
          <w:szCs w:val="42"/>
        </w:rPr>
      </w:pPr>
      <w:r>
        <w:rPr>
          <w:rFonts w:ascii="Arial" w:eastAsia="宋体" w:hAnsi="Arial" w:cs="Arial" w:hint="eastAsia"/>
          <w:b/>
          <w:bCs/>
          <w:color w:val="8F4E0B"/>
          <w:kern w:val="36"/>
          <w:sz w:val="42"/>
          <w:szCs w:val="42"/>
        </w:rPr>
        <w:t>使用</w:t>
      </w:r>
      <w:r w:rsidR="00AD0C9F" w:rsidRPr="00AD0C9F">
        <w:rPr>
          <w:rFonts w:ascii="Arial" w:eastAsia="宋体" w:hAnsi="Arial" w:cs="Arial"/>
          <w:b/>
          <w:bCs/>
          <w:color w:val="8F4E0B"/>
          <w:kern w:val="36"/>
          <w:sz w:val="42"/>
          <w:szCs w:val="42"/>
        </w:rPr>
        <w:t>指南</w:t>
      </w:r>
    </w:p>
    <w:p w:rsidR="00A134E9" w:rsidRPr="00AD0C9F" w:rsidRDefault="00A134E9" w:rsidP="00A134E9">
      <w:pPr>
        <w:ind w:leftChars="100" w:left="210"/>
      </w:pPr>
      <w:r w:rsidRPr="00A134E9">
        <w:rPr>
          <w:rFonts w:hint="eastAsia"/>
          <w:color w:val="FF0000"/>
        </w:rPr>
        <w:t>注：</w:t>
      </w:r>
      <w:r>
        <w:rPr>
          <w:rFonts w:hint="eastAsia"/>
        </w:rPr>
        <w:t>详细文档可查看</w:t>
      </w:r>
      <w:hyperlink r:id="rId6" w:history="1">
        <w:r w:rsidRPr="00680434">
          <w:rPr>
            <w:rStyle w:val="a4"/>
          </w:rPr>
          <w:t>http://code.alibabatech.com/wiki/display/dubbo/Home-zh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以下内容只是对接的一个主要内容的摘要</w:t>
      </w:r>
    </w:p>
    <w:p w:rsidR="00AD0C9F" w:rsidRPr="00AD0C9F" w:rsidRDefault="00721CE8" w:rsidP="002C0B4B">
      <w:pPr>
        <w:widowControl/>
        <w:numPr>
          <w:ilvl w:val="0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" w:anchor="AdministratorGuide-zh-%E5%AE%89%E8%A3%85%E6%89%8B%E5%86%8C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安装手册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" w:anchor="AdministratorGuide-zh-%E7%A4%BA%E4%BE%8B%E6%8F%90%E4%BE%9B%E8%80%85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示例提供者安装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" w:anchor="AdministratorGuide-zh-%E7%A4%BA%E4%BE%8B%E6%B6%88%E8%B4%B9%E8%80%85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示例消费者安装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" w:anchor="AdministratorGuide-zh-Zookeeper%E6%B3%A8%E5%86%8C%E4%B8%AD%E5%BF%83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Zookeeper</w:t>
        </w:r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注册中心安装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" w:anchor="AdministratorGuide-zh-Redis%E6%B3%A8%E5%86%8C%E4%B8%AD%E5%BF%83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Redis</w:t>
        </w:r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注册中心安装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2" w:anchor="AdministratorGuide-zh-%E7%AE%80%E6%98%93%E6%B3%A8%E5%86%8C%E4%B8%AD%E5%BF%83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简易注册中心安装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3" w:anchor="AdministratorGuide-zh-%E7%AE%80%E6%98%93%E7%9B%91%E6%8E%A7%E4%B8%AD%E5%BF%83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简易监控中心安装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4" w:anchor="AdministratorGuide-zh-%E7%AE%A1%E7%90%86%E6%8E%A7%E5%88%B6%E5%8F%B0%E5%AE%89%E8%A3%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管理控制台安装</w:t>
        </w:r>
      </w:hyperlink>
    </w:p>
    <w:p w:rsidR="00AD0C9F" w:rsidRPr="00AD0C9F" w:rsidRDefault="00721CE8" w:rsidP="002C0B4B">
      <w:pPr>
        <w:widowControl/>
        <w:numPr>
          <w:ilvl w:val="0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5" w:anchor="AdministratorGuide-zh-%E8%BF%90%E7%BB%B4%E6%89%8B%E5%86%8C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运维手册</w:t>
        </w:r>
      </w:hyperlink>
    </w:p>
    <w:p w:rsidR="00AD0C9F" w:rsidRPr="00AD0C9F" w:rsidRDefault="00721CE8" w:rsidP="002C0B4B">
      <w:pPr>
        <w:widowControl/>
        <w:numPr>
          <w:ilvl w:val="1"/>
          <w:numId w:val="1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6" w:anchor="AdministratorGuide-zh-%E7%AE%A1%E7%90%86%E6%8E%A7%E5%88%B6%E5%8F%B0%E8%BF%90%E7%BB%B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管理控制台运维</w:t>
        </w:r>
      </w:hyperlink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746"/>
        <w:gridCol w:w="7620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5" name="图片 25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推荐使用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注册中心</w:t>
            </w:r>
          </w:p>
        </w:tc>
      </w:tr>
    </w:tbl>
    <w:p w:rsidR="00AD0C9F" w:rsidRPr="00AD0C9F" w:rsidRDefault="00AD0C9F" w:rsidP="002C0B4B">
      <w:pPr>
        <w:widowControl/>
        <w:numPr>
          <w:ilvl w:val="0"/>
          <w:numId w:val="2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你可以只运行</w:t>
      </w:r>
      <w:hyperlink r:id="rId18" w:anchor="AdministratorGuide-zh-DemoProviderInstallation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Demo Provider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和</w:t>
      </w:r>
      <w:hyperlink r:id="rId19" w:anchor="AdministratorGuide-zh-DemoConsumerInstallation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Demo Consumer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，它们缺省配置为通过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Multicast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注册中心广播互相发现，建议在不同机器上运行，如果在同一机器上，需设置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unicast=false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：即：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multicast://224.5.6.7:1234?unicast=false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，否则发给消费者的单播消息可能被提供者抢占，两个消费者在同一台机器也一样，只有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multicast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注册中心有此问题。</w:t>
      </w:r>
    </w:p>
    <w:p w:rsidR="00AD0C9F" w:rsidRPr="00AD0C9F" w:rsidRDefault="00AD0C9F" w:rsidP="002C0B4B">
      <w:pPr>
        <w:widowControl/>
        <w:numPr>
          <w:ilvl w:val="0"/>
          <w:numId w:val="3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你也可以运行多个</w:t>
      </w:r>
      <w:hyperlink r:id="rId20" w:anchor="AdministratorGuide-zh-%E7%A4%BA%E4%BE%8B%E6%8F%90%E4%BE%9B%E8%80%85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Demo Provider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和</w:t>
      </w:r>
      <w:hyperlink r:id="rId21" w:anchor="AdministratorGuide-zh-%E7%A4%BA%E4%BE%8B%E6%B6%88%E8%B4%B9%E8%80%85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Demo Consumer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，来验证软负载均衡，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Demo Consumer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可以直接启动多个实例，而多个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Demo Provider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因有端口冲突，可在不同机器上运行，或者修改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Demo Provider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安装目录下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conf/dubbo.properties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配置中的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dubbo.protocol.port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的值。</w:t>
      </w:r>
    </w:p>
    <w:p w:rsidR="00AD0C9F" w:rsidRPr="00AD0C9F" w:rsidRDefault="00AD0C9F" w:rsidP="002C0B4B">
      <w:pPr>
        <w:widowControl/>
        <w:numPr>
          <w:ilvl w:val="0"/>
          <w:numId w:val="4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你也可以增加运行</w:t>
      </w:r>
      <w:hyperlink r:id="rId22" w:anchor="AdministratorGuide-zh-%E7%AE%80%E6%98%93%E7%9B%91%E6%8E%A7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Simple Monitor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监控中心，它缺省配置为通过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Multicast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注册中心广播发现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Provider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Consumer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，并展示出它们的依赖关系，以及它们之间调用的次数和时间。</w:t>
      </w:r>
    </w:p>
    <w:p w:rsidR="00AD0C9F" w:rsidRPr="00AD0C9F" w:rsidRDefault="00AD0C9F" w:rsidP="002C0B4B">
      <w:pPr>
        <w:widowControl/>
        <w:numPr>
          <w:ilvl w:val="0"/>
          <w:numId w:val="5"/>
        </w:numPr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你也可以将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Multicast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注册中心换成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Zookeeper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注册中心，安装</w:t>
      </w:r>
      <w:hyperlink r:id="rId23" w:anchor="AdministratorGuide-zh-Zookeeper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Zookeeper Registry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后，修改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Demo Proivder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Demo Consumer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Simple Monitor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三者安装目录下的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conf/dubbo.properties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，将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dubbo.registry.address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的值改为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zookeeper://127.0.0.1:2181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，同理，如果换成</w:t>
      </w:r>
      <w:hyperlink r:id="rId24" w:anchor="AdministratorGuide-zh-Redis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Redis Registry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，值改为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redis://127.0.0.1:6379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，如果换成</w:t>
      </w:r>
      <w:hyperlink r:id="rId25" w:anchor="AdministratorGuide-zh-%E7%AE%80%E6%98%93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Simple Registry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，值改为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dubbo://127.0.0.1:9090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br/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注意：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multicast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地址不能配成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127.0.0.1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，也不能配成机器的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IP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地址，必须是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D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段广播地址，也就是：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224.0.0.0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到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239.255.255.255</w:t>
      </w:r>
      <w:r w:rsidRPr="00AD0C9F">
        <w:rPr>
          <w:rFonts w:ascii="Arial" w:eastAsia="宋体" w:hAnsi="Arial" w:cs="Arial"/>
          <w:color w:val="FF0000"/>
          <w:kern w:val="0"/>
          <w:sz w:val="20"/>
          <w:szCs w:val="20"/>
        </w:rPr>
        <w:t>之间的任意地址</w:t>
      </w:r>
    </w:p>
    <w:p w:rsidR="00AD0C9F" w:rsidRPr="00AD0C9F" w:rsidRDefault="00AD0C9F" w:rsidP="00AD0C9F">
      <w:pPr>
        <w:widowControl/>
        <w:shd w:val="clear" w:color="auto" w:fill="FFFFFF"/>
        <w:spacing w:before="480" w:after="60"/>
        <w:jc w:val="left"/>
        <w:outlineLvl w:val="2"/>
        <w:rPr>
          <w:rFonts w:ascii="Arial" w:eastAsia="宋体" w:hAnsi="Arial" w:cs="Arial"/>
          <w:b/>
          <w:bCs/>
          <w:color w:val="8F4E0B"/>
          <w:kern w:val="0"/>
          <w:sz w:val="36"/>
          <w:szCs w:val="36"/>
        </w:rPr>
      </w:pPr>
      <w:bookmarkStart w:id="0" w:name="AdministratorGuide-zh-%E5%AE%89%E8%A3%85"/>
      <w:bookmarkEnd w:id="0"/>
      <w:r w:rsidRPr="00AD0C9F">
        <w:rPr>
          <w:rFonts w:ascii="Arial" w:eastAsia="宋体" w:hAnsi="Arial" w:cs="Arial"/>
          <w:b/>
          <w:bCs/>
          <w:color w:val="8F4E0B"/>
          <w:kern w:val="0"/>
          <w:sz w:val="36"/>
          <w:szCs w:val="36"/>
        </w:rPr>
        <w:t>安装手册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26" w:tooltip="Installation Tutorial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27" w:anchor="AdministratorGuide-zh-%E5%AE%89%E8%A3%85%E6%89%8B%E5%86%8C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示例提供者安装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lastRenderedPageBreak/>
        <w:t>(</w:t>
      </w:r>
      <w:hyperlink r:id="rId28" w:tooltip="Demo Provider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29" w:anchor="AdministratorGuide-zh-%E7%A4%BA%E4%BE%8B%E6%8F%90%E4%BE%9B%E8%80%85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http://code.alibabatech.com/mvn/releases/com/alibaba/dubbo-demo-provider/2.4.1/dubbo-demo-provider-2.4.1-assembly.tar.gz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dubbo-demo-provider-2.4.1-assembly.tar.gz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cd dubbo-demo-provider-2.4.1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1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388378947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conf/dubbo.properties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82788992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0730280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./bin/stop.sh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重启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819223585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./bin/restart.sh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调试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493955819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 debug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系统状态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06937307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./bin/dump.sh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总控入口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7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stop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restart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debug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./bin/server.sh dump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标准输出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3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67315116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lastRenderedPageBreak/>
              <w:t>tail -f logs/stdout.log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命令行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(See: </w:t>
      </w:r>
      <w:hyperlink r:id="rId39" w:anchor="UserGuide-TelnetCommandReference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Telnet Command Reference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telnet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127.0.0.1 20880</w:t>
      </w:r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br/>
        <w:t>help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Or: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echo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status | nc -i 1 127.0.0.1 20880</w:t>
      </w:r>
    </w:p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bookmarkStart w:id="1" w:name="AdministratorGuide-zh-%E7%A4%BA%E4%BE%8B"/>
      <w:bookmarkEnd w:id="1"/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示例消费者安装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40" w:tooltip="Demo Consumer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41" w:anchor="AdministratorGuide-zh-%E7%A4%BA%E4%BE%8B%E6%B6%88%E8%B4%B9%E8%80%85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http://code.alibabatech.com/mvn/releases/com/alibaba/dubbo-demo-consumer/2.4.1/dubbo-demo-consumer-2.4.1-assembly.tar.gz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dubbo-demo-consumer-2.4.1-assembly.tar.gz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cd dubbo-demo-consumer-2.4.1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027363572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conf/dubbo.properties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./bin/start.sh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tail -f logs/stdout.log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95450855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./bin/stop.sh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重启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9063525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./bin/restart.sh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调试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7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039116429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 debug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系统状态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97829315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./bin/dump.sh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总控入口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49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stop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restart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debug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./bin/server.sh dump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标准输出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07381407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tail -f logs/stdout.log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bookmarkStart w:id="2" w:name="AdministratorGuide-zh-Zookeeper%E6%B3%A8"/>
      <w:bookmarkEnd w:id="2"/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Zookeeper</w:t>
      </w:r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注册中心安装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51" w:tooltip="Zookeeper Registry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52" w:anchor="AdministratorGuide-zh-Zookeeper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4"/>
        <w:gridCol w:w="30"/>
        <w:gridCol w:w="8042"/>
      </w:tblGrid>
      <w:tr w:rsidR="00AD0C9F" w:rsidRPr="00AD0C9F" w:rsidTr="00AD0C9F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4" name="图片 2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建议使用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dubbo-2.3.3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以上版本的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注册中心客户端</w:t>
            </w:r>
          </w:p>
        </w:tc>
      </w:tr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3" name="图片 23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721CE8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hyperlink r:id="rId53" w:history="1">
              <w:r w:rsidR="00AD0C9F"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Zookeeper</w:t>
              </w:r>
            </w:hyperlink>
            <w:r w:rsidR="00AD0C9F"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是</w:t>
            </w:r>
            <w:r w:rsidR="00AD0C9F"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Apache Hadoop</w:t>
            </w:r>
            <w:r w:rsidR="00AD0C9F"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的子项目，强度相对较好，建议生产环境使用该注册中心。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vanish/>
          <w:color w:val="000000"/>
          <w:kern w:val="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2" name="图片 22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Dubbo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未对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proofErr w:type="gramStart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服务器端做任何</w:t>
            </w:r>
            <w:proofErr w:type="gramEnd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侵入修改，只需安装原生的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服务器即可，所有注册中心逻辑适配都在调用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客户端时完成。</w:t>
            </w:r>
          </w:p>
        </w:tc>
      </w:tr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1" name="图片 21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如果需要，可以考虑使用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taobao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zookeeper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监控：</w:t>
            </w:r>
            <w:hyperlink r:id="rId54" w:history="1"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http://rdc.taobao.com/team/jm/archives/1450</w:t>
              </w:r>
            </w:hyperlink>
          </w:p>
          <w:p w:rsidR="0037181B" w:rsidRPr="00AD0C9F" w:rsidRDefault="0037181B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但是此监控必须在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linux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环境下才能运行，里面的监控时用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ssh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的调用的，所以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windows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要用必须要有相应的配套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ssh</w:t>
            </w:r>
            <w:r w:rsidRPr="0037181B">
              <w:rPr>
                <w:rFonts w:ascii="Arial" w:eastAsia="宋体" w:hAnsi="Arial" w:cs="Arial" w:hint="eastAsia"/>
                <w:color w:val="FF0000"/>
                <w:kern w:val="0"/>
                <w:sz w:val="20"/>
                <w:szCs w:val="20"/>
              </w:rPr>
              <w:t>环境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http://www.apache.org/dist//zookeeper/zookeeper-3.3.3/zookeeper-3.3.3.tar.gz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zookeeper-3.3.3.tar.gz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cd zookeeper-3.3.3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cp conf/zoo_sample.cfg conf/zoo.cfg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41486260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conf/zoo.cfg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如果不需要集群，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zoo.cfg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的内容如下：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其中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data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目录需改成你真实输出目录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0F0F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zoo.cfg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7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tickTime=2000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initLimit=10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syncLimit=5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dataDir=/home/dubbo/zookeeper-3.3.3/data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clientPort=2181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如果需要集群，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zoo.cfg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的内容如下：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其中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data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目录和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server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地址需改成你真实部署机器的信息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0F0F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zoo.cfg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tickTime=2000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initLimit=10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syncLimit=5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dataDir=/home/dubbo/zookeeper-3.3.3/data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clientPort=2181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server.1=10.20.153.10:2555:3555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server.2=10.20.153.11:2555:3555</w:t>
            </w:r>
          </w:p>
        </w:tc>
      </w:tr>
    </w:tbl>
    <w:p w:rsid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并在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data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目录下放置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myid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文件：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上面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zoo.cfg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中的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dataDir)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b/>
          <w:color w:val="FF0000"/>
          <w:kern w:val="0"/>
          <w:sz w:val="20"/>
          <w:szCs w:val="20"/>
        </w:rPr>
      </w:pPr>
      <w:r w:rsidRPr="00AD0C9F">
        <w:rPr>
          <w:rFonts w:ascii="Arial" w:eastAsia="宋体" w:hAnsi="Arial" w:cs="Arial" w:hint="eastAsia"/>
          <w:b/>
          <w:color w:val="FF0000"/>
          <w:kern w:val="0"/>
          <w:sz w:val="20"/>
          <w:szCs w:val="20"/>
        </w:rPr>
        <w:t>注意</w:t>
      </w:r>
      <w:r>
        <w:rPr>
          <w:rFonts w:ascii="Arial" w:eastAsia="宋体" w:hAnsi="Arial" w:cs="Arial" w:hint="eastAsia"/>
          <w:b/>
          <w:color w:val="FF0000"/>
          <w:kern w:val="0"/>
          <w:sz w:val="20"/>
          <w:szCs w:val="20"/>
        </w:rPr>
        <w:t>：集群必须是</w:t>
      </w:r>
      <w:r>
        <w:rPr>
          <w:rFonts w:ascii="Arial" w:eastAsia="宋体" w:hAnsi="Arial" w:cs="Arial" w:hint="eastAsia"/>
          <w:b/>
          <w:color w:val="FF0000"/>
          <w:kern w:val="0"/>
          <w:sz w:val="20"/>
          <w:szCs w:val="20"/>
        </w:rPr>
        <w:t xml:space="preserve">2n+1 </w:t>
      </w:r>
      <w:r>
        <w:rPr>
          <w:rFonts w:ascii="Arial" w:eastAsia="宋体" w:hAnsi="Arial" w:cs="Arial" w:hint="eastAsia"/>
          <w:b/>
          <w:color w:val="FF0000"/>
          <w:kern w:val="0"/>
          <w:sz w:val="20"/>
          <w:szCs w:val="20"/>
        </w:rPr>
        <w:t>也就是说集群必须是三台才能成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59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mkdir data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myid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myid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指明自己的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id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，对应上面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zoo.cfg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中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server.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后的数字，第一台的内容为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1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，第二台的内容为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2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，内容如下：</w:t>
      </w:r>
    </w:p>
    <w:p w:rsidR="00AD0C9F" w:rsidRPr="00AD0C9F" w:rsidRDefault="00AD0C9F" w:rsidP="00AD0C9F">
      <w:pPr>
        <w:widowControl/>
        <w:shd w:val="clear" w:color="auto" w:fill="F0F0F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myid</w:t>
      </w:r>
      <w:proofErr w:type="gramEnd"/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6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48046312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61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34489481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./bin/zkServer.sh start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6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630746780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lastRenderedPageBreak/>
              <w:t>./bin/zkServer.sh stop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命令行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(See: </w:t>
      </w:r>
      <w:hyperlink r:id="rId63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http://zookeeper.apache.org/doc/r3.3.3/zookeeperAdmin.html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telnet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127.0.0.1 2181</w:t>
      </w:r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br/>
        <w:t>dump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Or: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echo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dump | nc 127.0.0.1 2181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用法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6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54033044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dubbo.registry.address=zookeeper://10.20.153.10:2181?backup=10.20.153.11:2181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Or: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6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885948384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&lt;dubbo:registry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 xml:space="preserve"> </w:t>
            </w: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protocol="zookeeper"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 xml:space="preserve"> </w:t>
            </w: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address="10.20.153.10:2181,10.20.153.11:2181"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 xml:space="preserve"> </w:t>
            </w: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/&gt;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bookmarkStart w:id="3" w:name="AdministratorGuide-zh-Redis%E6%B3%A8%E5%"/>
      <w:bookmarkEnd w:id="3"/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Redis</w:t>
      </w:r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注册中心安装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66" w:tooltip="Redis Registry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67" w:anchor="AdministratorGuide-zh-Redis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30"/>
        <w:gridCol w:w="8045"/>
      </w:tblGrid>
      <w:tr w:rsidR="00AD0C9F" w:rsidRPr="00AD0C9F" w:rsidTr="00AD0C9F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0" name="图片 20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Redis</w:t>
            </w: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br/>
              <w:t>Redis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是一个高效的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KV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存储服务器，参见：</w:t>
            </w:r>
            <w:hyperlink r:id="rId68" w:history="1"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http://redis.io</w:t>
              </w:r>
            </w:hyperlink>
          </w:p>
        </w:tc>
      </w:tr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9" name="图片 19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Redis</w:t>
            </w: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使用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br/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使用方式参见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 xml:space="preserve">: </w:t>
            </w:r>
            <w:hyperlink r:id="rId69" w:anchor="UserGuide-zh-RedisRegistry" w:history="1"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Redis</w:t>
              </w:r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使用手册</w:t>
              </w:r>
            </w:hyperlink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，只需搭一个原生的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Redis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服务器，并将</w:t>
            </w:r>
            <w:hyperlink r:id="rId70" w:anchor="UserGuide-zh-QuickStart" w:history="1"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Quick Start</w:t>
              </w:r>
            </w:hyperlink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中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Provider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和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Consumer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里的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conf/dubbo.properties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中的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dubbo.registry.addrss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的值改为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redis://127.0.0.1:6379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即可使用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vanish/>
          <w:color w:val="000000"/>
          <w:kern w:val="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06"/>
        <w:gridCol w:w="30"/>
        <w:gridCol w:w="8030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8" name="图片 18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Redis</w:t>
            </w:r>
            <w:r w:rsidRPr="00AD0C9F">
              <w:rPr>
                <w:rFonts w:ascii="Arial" w:eastAsia="宋体" w:hAnsi="Arial" w:cs="Arial"/>
                <w:b/>
                <w:bCs/>
                <w:color w:val="000000"/>
                <w:kern w:val="0"/>
                <w:sz w:val="20"/>
                <w:szCs w:val="20"/>
              </w:rPr>
              <w:t>集群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br/>
              <w:t>Redis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注册中心集群采用在客户端同时写入多个服务器，读取单个服务器的策略实现。</w:t>
            </w:r>
          </w:p>
        </w:tc>
      </w:tr>
      <w:tr w:rsidR="00AD0C9F" w:rsidRPr="00AD0C9F" w:rsidTr="00AD0C9F">
        <w:tblPrEx>
          <w:shd w:val="clear" w:color="auto" w:fill="FFFFCE"/>
        </w:tblPrEx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7" name="图片 17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2.1.0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以上版本支持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参见：</w:t>
      </w:r>
      <w:hyperlink r:id="rId72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http://redis.io/topics/quickstart</w:t>
        </w:r>
      </w:hyperlink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7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http://redis.googlecode.com/files/redis-2.4.8.tar.gz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lastRenderedPageBreak/>
              <w:t xml:space="preserve">tar xzf redis-2.4.8.tar.gz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cd redis-2.4.8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make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lastRenderedPageBreak/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4293942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redis.conf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70169192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nohup ./src/redis-server redis.conf &amp;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591809915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killall redis-server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命令行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参见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: </w:t>
      </w:r>
      <w:hyperlink r:id="rId77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http://redis.io/commands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./src/redis-cli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hgetall /dubbo/com.foo.BarService/providers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或者：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79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telnet 127.0.0.1 6379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hgetall /dubbo/com.foo.BarService/providers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简易注册中心安装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80" w:tooltip="Simple Registry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81" w:anchor="AdministratorGuide-zh-%E7%AE%80%E6%98%93%E6%B3%A8%E5%86%8C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6" name="图片 16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Simple Registry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没有经过严格测试，可能</w:t>
            </w:r>
            <w:proofErr w:type="gramStart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不健状</w:t>
            </w:r>
            <w:proofErr w:type="gramEnd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，并且不支持集群，不建议用于生产环境。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http://code.alibabatech.com/mvn/releases/com/alibaba/dubbo-registry-simple/2.4.1/dubbo-registry-simple-2.4.1-assembly.tar.gz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dubbo-registry-simple-2.4.1-assembly.tar.gz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cd dubbo-registry-simple-2.4.1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84807722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lastRenderedPageBreak/>
              <w:t>vi conf/dubbo.properties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39971823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912474694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./bin/stop.sh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重启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739012941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./bin/restart.sh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调试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7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697776054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 debug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系统状态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341153897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./bin/dump.sh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总控入口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89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stop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restart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debug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./bin/server.sh dump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标准输出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639656562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tail -f logs/stdout.log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命令行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(See: </w:t>
      </w:r>
      <w:hyperlink r:id="rId91" w:anchor="UserGuide-TelnetCommandReference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Telnet Command Reference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telnet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127.0.0.1 9090</w:t>
      </w:r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br/>
        <w:t>help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Or: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echo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status | nc -i 1 127.0.0.1 9090</w:t>
      </w:r>
    </w:p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bookmarkStart w:id="4" w:name="AdministratorGuide-zh-%E7%AE%80%E6%98%93"/>
      <w:bookmarkEnd w:id="4"/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简易监控中心安装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lastRenderedPageBreak/>
        <w:t>(</w:t>
      </w:r>
      <w:hyperlink r:id="rId92" w:tooltip="Simple Monitor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93" w:anchor="AdministratorGuide-zh-%E7%AE%80%E6%98%93%E7%9B%91%E6%8E%A7%E4%B8%AD%E5%BF%83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5" name="图片 15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Simple Monitor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挂</w:t>
            </w:r>
            <w:proofErr w:type="gramStart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掉不会</w:t>
            </w:r>
            <w:proofErr w:type="gramEnd"/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影响到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Consumer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和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Provider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之间的调用，所以用于生产环境不会有风险。</w:t>
            </w:r>
          </w:p>
        </w:tc>
      </w:tr>
      <w:tr w:rsidR="00AD0C9F" w:rsidRPr="00AD0C9F" w:rsidTr="00AD0C9F">
        <w:tblPrEx>
          <w:shd w:val="clear" w:color="auto" w:fill="FFFFCE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4" name="图片 14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Simple Monitor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采用磁盘存储统计信息，请注意安装机器的磁盘限制，如果要集群，建议用</w:t>
            </w:r>
            <w:hyperlink r:id="rId94" w:history="1">
              <w:r w:rsidRPr="00AD0C9F">
                <w:rPr>
                  <w:rFonts w:ascii="Arial" w:eastAsia="宋体" w:hAnsi="Arial" w:cs="Arial"/>
                  <w:color w:val="0000FF"/>
                  <w:kern w:val="0"/>
                  <w:sz w:val="20"/>
                  <w:szCs w:val="20"/>
                </w:rPr>
                <w:t>mount</w:t>
              </w:r>
            </w:hyperlink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共享磁盘。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vanish/>
          <w:color w:val="000000"/>
          <w:kern w:val="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400"/>
        <w:gridCol w:w="7966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3" name="图片 13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charts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目录必须放在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jetty.directory</w:t>
            </w: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下，否则页面上访问不了。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http://code.alibabatech.com/mvn/releases/com/alibaba/dubbo-monitor-simple/2.4.1/dubbo-monitor-simple-2.4.1-assembly.tar.gz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dubbo-monitor-simple-2.4.1-assembly.tar.gz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cd dubbo-monitor-simple-2.4.1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24623275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conf/dubbo.properties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7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14578291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8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05993491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./bin/stop.sh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重启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99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92639495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./bin/restart.sh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调试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23215245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./bin/start.sh debug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系统状态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1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90842144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./bin/dump.sh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lastRenderedPageBreak/>
        <w:t>总控入口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stop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restart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./bin/server.sh debug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./bin/server.sh dump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标准输出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27826743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tail -f logs/stdout.log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命令行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(See: </w:t>
      </w:r>
      <w:hyperlink r:id="rId104" w:anchor="UserGuide-TelnetCommandReference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Telnet Command Reference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telnet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127.0.0.1 7070</w:t>
      </w:r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br/>
        <w:t>help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Or:</w:t>
      </w:r>
    </w:p>
    <w:p w:rsidR="00AD0C9F" w:rsidRPr="00AD0C9F" w:rsidRDefault="00AD0C9F" w:rsidP="00AD0C9F">
      <w:pPr>
        <w:widowControl/>
        <w:shd w:val="clear" w:color="auto" w:fill="00000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proofErr w:type="gramStart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>echo</w:t>
      </w:r>
      <w:proofErr w:type="gramEnd"/>
      <w:r w:rsidRPr="00AD0C9F">
        <w:rPr>
          <w:rFonts w:ascii="Arial" w:eastAsia="宋体" w:hAnsi="Arial" w:cs="Arial"/>
          <w:color w:val="FFFFFF"/>
          <w:kern w:val="0"/>
          <w:sz w:val="20"/>
          <w:szCs w:val="20"/>
        </w:rPr>
        <w:t xml:space="preserve"> status | nc -i 1 127.0.0.1 7070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访问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0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721CE8" w:rsidP="00AD0C9F">
            <w:pPr>
              <w:widowControl/>
              <w:spacing w:line="260" w:lineRule="atLeast"/>
              <w:jc w:val="left"/>
              <w:divId w:val="1229532226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hyperlink r:id="rId106" w:history="1">
              <w:r w:rsidR="00AD0C9F" w:rsidRPr="00AD0C9F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</w:rPr>
                <w:t>http://127.0.0.1:8080</w:t>
              </w:r>
            </w:hyperlink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6367741" cy="2958387"/>
            <wp:effectExtent l="0" t="0" r="0" b="0"/>
            <wp:docPr id="12" name="图片 12" descr="http://code.alibabatech.com/wiki/download/attachments/6950091/dubbo-monitor-simple.jpg?version=1&amp;modificationDate=132578806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code.alibabatech.com/wiki/download/attachments/6950091/dubbo-monitor-simple.jpg?version=1&amp;modificationDate=13257880690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800" cy="295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管理控制台安装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108" w:tooltip="Admin Console Install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109" w:anchor="AdministratorGuide-zh-%E7%AE%A1%E7%90%86%E6%8E%A7%E5%88%B6%E5%8F%B0%E5%AE%89%E8%A3%85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D0C9F" w:rsidRPr="00AD0C9F" w:rsidTr="00AD0C9F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 w:val="20"/>
                <w:szCs w:val="20"/>
              </w:rPr>
              <w:lastRenderedPageBreak/>
              <w:drawing>
                <wp:inline distT="0" distB="0" distL="0" distR="0">
                  <wp:extent cx="156210" cy="156210"/>
                  <wp:effectExtent l="0" t="0" r="0" b="0"/>
                  <wp:docPr id="11" name="图片 11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  <w:t>管理控制台为内部裁剪版本，开源部分主要包含：路由规则，动态配置，服务降级，访问控制，权重调整，负载均衡，等管理功能。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安装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0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http://apache.etoak.com/tomcat/tomcat-6/v6.0.35/bin/apache-tomcat-6.0.35.tar.gz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tar zxvf apache-tomcat-6.0.35.tar.gz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cd apache-tomcat-6.0.35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rm -rf webapps/ROOT</w:t>
            </w:r>
          </w:p>
        </w:tc>
      </w:tr>
    </w:tbl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1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wget http://code.alibabatech.com/mvn/releases/com/alibaba/dubbo-admin/2.4.1/dubbo-admin-2.4.1.war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unzip dubbo-admin-2.4.1.war -d webapps/ROOT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配置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或将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dubbo.properties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放在当前用户目录下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2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695500883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vi webapps/ROOT/WEB-INF/dubbo.properties</w:t>
            </w:r>
          </w:p>
        </w:tc>
      </w:tr>
    </w:tbl>
    <w:p w:rsidR="00AD0C9F" w:rsidRPr="00AD0C9F" w:rsidRDefault="00AD0C9F" w:rsidP="00AD0C9F">
      <w:pPr>
        <w:widowControl/>
        <w:shd w:val="clear" w:color="auto" w:fill="F0F0F0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dubbo.properties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3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1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dubbo.registry.address=zookeeper://127.0.0.1:2181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 xml:space="preserve">dubbo.admin.root.password=root </w:t>
            </w:r>
          </w:p>
          <w:p w:rsidR="00AD0C9F" w:rsidRPr="00AD0C9F" w:rsidRDefault="00AD0C9F" w:rsidP="00AD0C9F">
            <w:pPr>
              <w:widowControl/>
              <w:spacing w:line="260" w:lineRule="atLeast"/>
              <w:jc w:val="left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dubbo.admin.guest.password=guest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启动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4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079644328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./bin/startup.sh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停止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5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AD0C9F" w:rsidP="00AD0C9F">
            <w:pPr>
              <w:widowControl/>
              <w:spacing w:line="260" w:lineRule="atLeast"/>
              <w:jc w:val="left"/>
              <w:divId w:val="1182663527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r w:rsidRPr="00AD0C9F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./bin/shutdown.sh</w:t>
            </w:r>
          </w:p>
        </w:tc>
      </w:tr>
    </w:tbl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访问</w:t>
      </w:r>
      <w:r w:rsidRPr="00AD0C9F"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: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(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用户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:root,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密码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:root 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或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 xml:space="preserve"> 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用户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:guest,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密码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:guest)</w:t>
      </w:r>
    </w:p>
    <w:p w:rsidR="00AD0C9F" w:rsidRPr="00AD0C9F" w:rsidRDefault="00721CE8" w:rsidP="00AD0C9F">
      <w:pPr>
        <w:widowControl/>
        <w:shd w:val="clear" w:color="auto" w:fill="FFFFFF"/>
        <w:spacing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hyperlink r:id="rId116" w:history="1">
        <w:r w:rsidR="00AD0C9F"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0"/>
      </w:tblGrid>
      <w:tr w:rsidR="00AD0C9F" w:rsidRPr="00AD0C9F" w:rsidTr="00AD0C9F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D0C9F" w:rsidRPr="00AD0C9F" w:rsidRDefault="00721CE8" w:rsidP="00AD0C9F">
            <w:pPr>
              <w:widowControl/>
              <w:spacing w:line="260" w:lineRule="atLeast"/>
              <w:jc w:val="left"/>
              <w:divId w:val="1691301091"/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</w:rPr>
            </w:pPr>
            <w:hyperlink r:id="rId117" w:history="1">
              <w:r w:rsidR="00AD0C9F" w:rsidRPr="00AD0C9F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</w:rPr>
                <w:t>http://127.0.0.1:8080/</w:t>
              </w:r>
            </w:hyperlink>
          </w:p>
        </w:tc>
      </w:tr>
    </w:tbl>
    <w:p w:rsidR="00AD0C9F" w:rsidRPr="00AD0C9F" w:rsidRDefault="00AD0C9F" w:rsidP="00C810A7">
      <w:pPr>
        <w:pStyle w:val="aa"/>
      </w:pPr>
      <w:bookmarkStart w:id="5" w:name="AdministratorGuide-zh-%E8%BF%90%E7%BB%B4"/>
      <w:bookmarkEnd w:id="5"/>
      <w:r w:rsidRPr="00AD0C9F">
        <w:t>运维手册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(</w:t>
      </w:r>
      <w:hyperlink r:id="rId118" w:tooltip="Operation Tutorial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119" w:anchor="AdministratorGuide-zh-%E8%BF%90%E7%BB%B4%E6%89%8B%E5%86%8C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FFFFF"/>
        <w:spacing w:before="420" w:after="60"/>
        <w:jc w:val="left"/>
        <w:outlineLvl w:val="3"/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</w:pPr>
      <w:bookmarkStart w:id="6" w:name="AdministratorGuide-zh-%E7%AE%A1%E7%90%86"/>
      <w:bookmarkEnd w:id="6"/>
      <w:r w:rsidRPr="00AD0C9F">
        <w:rPr>
          <w:rFonts w:ascii="Arial" w:eastAsia="宋体" w:hAnsi="Arial" w:cs="Arial"/>
          <w:b/>
          <w:bCs/>
          <w:color w:val="8F4E0B"/>
          <w:kern w:val="0"/>
          <w:sz w:val="30"/>
          <w:szCs w:val="30"/>
        </w:rPr>
        <w:t>管理控制台运维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lastRenderedPageBreak/>
        <w:t>(</w:t>
      </w:r>
      <w:hyperlink r:id="rId120" w:tooltip="Admin Console Operation-zh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+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 (</w:t>
      </w:r>
      <w:hyperlink r:id="rId121" w:anchor="AdministratorGuide-zh-%E7%AE%A1%E7%90%86%E6%8E%A7%E5%88%B6%E5%8F%B0%E8%BF%90%E7%BB%B4" w:history="1">
        <w:r w:rsidRPr="00AD0C9F">
          <w:rPr>
            <w:rFonts w:ascii="Arial" w:eastAsia="宋体" w:hAnsi="Arial" w:cs="Arial"/>
            <w:color w:val="0000FF"/>
            <w:kern w:val="0"/>
            <w:sz w:val="20"/>
            <w:szCs w:val="20"/>
          </w:rPr>
          <w:t>#</w:t>
        </w:r>
      </w:hyperlink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)</w:t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bookmarkStart w:id="7" w:name="AdministratorGuide-zh-%E6%90%9C%E7%B4%A2"/>
      <w:bookmarkEnd w:id="7"/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搜索页面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当你需要管理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Dubbo</w:t>
      </w:r>
      <w:r w:rsidRPr="00AD0C9F">
        <w:rPr>
          <w:rFonts w:ascii="Arial" w:eastAsia="宋体" w:hAnsi="Arial" w:cs="Arial"/>
          <w:color w:val="000000"/>
          <w:kern w:val="0"/>
          <w:sz w:val="20"/>
          <w:szCs w:val="20"/>
        </w:rPr>
        <w:t>的服务时，首先要搜索到这个服务，然后打开它的管理页面：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690258" cy="2036119"/>
            <wp:effectExtent l="0" t="0" r="5715" b="2540"/>
            <wp:docPr id="10" name="图片 10" descr="http://code.alibabatech.com/wiki/download/attachments/7672858/dubbo-search.png?version=1&amp;modificationDate=1343130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code.alibabatech.com/wiki/download/attachments/7672858/dubbo-search.png?version=1&amp;modificationDate=134313024100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45" cy="203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服务提供者页面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6061947" cy="2479589"/>
            <wp:effectExtent l="0" t="0" r="0" b="0"/>
            <wp:docPr id="9" name="图片 9" descr="http://code.alibabatech.com/wiki/download/attachments/7672858/dubbo-providers.png?version=1&amp;modificationDate=1343130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code.alibabatech.com/wiki/download/attachments/7672858/dubbo-providers.png?version=1&amp;modificationDate=134313024100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632" cy="247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服务消费者页面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5645897" cy="2316083"/>
            <wp:effectExtent l="0" t="0" r="0" b="8255"/>
            <wp:docPr id="8" name="图片 8" descr="http://code.alibabatech.com/wiki/download/attachments/7672858/dubbo-consumers.png?version=1&amp;modificationDate=1343130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code.alibabatech.com/wiki/download/attachments/7672858/dubbo-consumers.png?version=1&amp;modificationDate=134313024100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036" cy="23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服务应用页面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220418" cy="2298179"/>
            <wp:effectExtent l="0" t="0" r="0" b="6985"/>
            <wp:docPr id="7" name="图片 7" descr="http://code.alibabatech.com/wiki/download/attachments/7672858/dubbo-applications.png?version=1&amp;modificationDate=1343130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code.alibabatech.com/wiki/download/attachments/7672858/dubbo-applications.png?version=1&amp;modificationDate=13431302410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662" cy="229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添加路由规则页面</w:t>
      </w:r>
    </w:p>
    <w:p w:rsidR="00AD0C9F" w:rsidRPr="00AD0C9F" w:rsidRDefault="00AD0C9F" w:rsidP="00AD0C9F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5707810" cy="3288156"/>
            <wp:effectExtent l="0" t="0" r="7620" b="7620"/>
            <wp:docPr id="6" name="图片 6" descr="http://code.alibabatech.com/wiki/download/attachments/7672858/dubbo-add-route.png?version=1&amp;modificationDate=1343130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code.alibabatech.com/wiki/download/attachments/7672858/dubbo-add-route.png?version=1&amp;modificationDate=134313024100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242" cy="328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9F" w:rsidRPr="00AD0C9F" w:rsidRDefault="00AD0C9F" w:rsidP="00AD0C9F">
      <w:pPr>
        <w:widowControl/>
        <w:shd w:val="clear" w:color="auto" w:fill="FFFFFF"/>
        <w:spacing w:before="375" w:after="60"/>
        <w:jc w:val="left"/>
        <w:outlineLvl w:val="4"/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</w:pPr>
      <w:bookmarkStart w:id="8" w:name="AdministratorGuide-zh-%E6%B7%BB%E5%8A%A0"/>
      <w:bookmarkEnd w:id="8"/>
      <w:r w:rsidRPr="00AD0C9F">
        <w:rPr>
          <w:rFonts w:ascii="Arial" w:eastAsia="宋体" w:hAnsi="Arial" w:cs="Arial"/>
          <w:b/>
          <w:bCs/>
          <w:color w:val="8F4E0B"/>
          <w:kern w:val="0"/>
          <w:sz w:val="26"/>
          <w:szCs w:val="26"/>
        </w:rPr>
        <w:t>添加动态配置页面</w:t>
      </w:r>
    </w:p>
    <w:p w:rsidR="00612826" w:rsidRPr="00612826" w:rsidRDefault="00AD0C9F" w:rsidP="00612826">
      <w:pPr>
        <w:widowControl/>
        <w:shd w:val="clear" w:color="auto" w:fill="FFFFFF"/>
        <w:spacing w:before="150" w:after="150" w:line="2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  <w:r>
        <w:rPr>
          <w:rFonts w:ascii="Arial" w:eastAsia="宋体" w:hAnsi="Arial" w:cs="Arial"/>
          <w:noProof/>
          <w:color w:val="000000"/>
          <w:kern w:val="0"/>
          <w:sz w:val="20"/>
          <w:szCs w:val="20"/>
        </w:rPr>
        <w:drawing>
          <wp:inline distT="0" distB="0" distL="0" distR="0" wp14:anchorId="2690377D" wp14:editId="05AD6B50">
            <wp:extent cx="5010411" cy="2784390"/>
            <wp:effectExtent l="0" t="0" r="0" b="0"/>
            <wp:docPr id="5" name="图片 5" descr="http://code.alibabatech.com/wiki/download/attachments/7672858/dubbo-add-config.png?version=1&amp;modificationDate=134313024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code.alibabatech.com/wiki/download/attachments/7672858/dubbo-add-config.png?version=1&amp;modificationDate=134313024500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388" cy="278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AdministratorGuide-zh-%E6%9C%8D%E5%8A%A1"/>
      <w:bookmarkEnd w:id="9"/>
    </w:p>
    <w:p w:rsidR="00C810A7" w:rsidRDefault="00C810A7" w:rsidP="00AD0C9F"/>
    <w:p w:rsidR="00C810A7" w:rsidRDefault="00C810A7" w:rsidP="00AD0C9F"/>
    <w:p w:rsidR="005633C1" w:rsidRPr="005633C1" w:rsidRDefault="005633C1" w:rsidP="005633C1">
      <w:pPr>
        <w:widowControl/>
        <w:shd w:val="clear" w:color="auto" w:fill="FFFFFF"/>
        <w:spacing w:before="480" w:after="60"/>
        <w:jc w:val="left"/>
        <w:outlineLvl w:val="2"/>
        <w:rPr>
          <w:rFonts w:ascii="Arial" w:eastAsia="宋体" w:hAnsi="Arial" w:cs="Arial"/>
          <w:b/>
          <w:bCs/>
          <w:color w:val="8F4E0B"/>
          <w:kern w:val="0"/>
          <w:sz w:val="36"/>
          <w:szCs w:val="36"/>
        </w:rPr>
      </w:pPr>
      <w:bookmarkStart w:id="10" w:name="UserGuide-zh-%E7%94%A8%E6%B3%95"/>
      <w:bookmarkEnd w:id="10"/>
      <w:r>
        <w:rPr>
          <w:rFonts w:ascii="Arial" w:eastAsia="宋体" w:hAnsi="Arial" w:cs="Arial" w:hint="eastAsia"/>
          <w:b/>
          <w:bCs/>
          <w:color w:val="8F4E0B"/>
          <w:kern w:val="0"/>
          <w:sz w:val="36"/>
          <w:szCs w:val="36"/>
        </w:rPr>
        <w:t>Dubbo</w:t>
      </w:r>
      <w:r w:rsidR="00A134E9">
        <w:rPr>
          <w:rFonts w:ascii="Arial" w:eastAsia="宋体" w:hAnsi="Arial" w:cs="Arial" w:hint="eastAsia"/>
          <w:b/>
          <w:bCs/>
          <w:color w:val="8F4E0B"/>
          <w:kern w:val="0"/>
          <w:sz w:val="36"/>
          <w:szCs w:val="36"/>
        </w:rPr>
        <w:t>用户比较</w:t>
      </w:r>
    </w:p>
    <w:p w:rsidR="00C810A7" w:rsidRPr="005633C1" w:rsidRDefault="00C810A7" w:rsidP="00C810A7">
      <w:pPr>
        <w:shd w:val="clear" w:color="auto" w:fill="FFFFFF"/>
        <w:spacing w:before="420" w:after="60"/>
        <w:outlineLvl w:val="3"/>
        <w:rPr>
          <w:rFonts w:asciiTheme="minorEastAsia" w:hAnsiTheme="minorEastAsia" w:cs="Arial"/>
          <w:b/>
          <w:bCs/>
          <w:color w:val="8F4E0B"/>
          <w:sz w:val="30"/>
          <w:szCs w:val="30"/>
        </w:rPr>
      </w:pPr>
      <w:r w:rsidRPr="005633C1">
        <w:rPr>
          <w:rFonts w:asciiTheme="minorEastAsia" w:hAnsiTheme="minorEastAsia" w:cs="Arial" w:hint="eastAsia"/>
          <w:b/>
          <w:bCs/>
          <w:color w:val="8F4E0B"/>
          <w:sz w:val="30"/>
          <w:szCs w:val="30"/>
        </w:rPr>
        <w:t>DUBBO</w:t>
      </w:r>
      <w:r w:rsidRPr="005633C1">
        <w:rPr>
          <w:rFonts w:asciiTheme="minorEastAsia" w:hAnsiTheme="minorEastAsia" w:cs="Arial"/>
          <w:b/>
          <w:bCs/>
          <w:color w:val="8F4E0B"/>
          <w:sz w:val="30"/>
          <w:szCs w:val="30"/>
        </w:rPr>
        <w:t>用法</w:t>
      </w:r>
      <w:r w:rsidRPr="005633C1">
        <w:rPr>
          <w:rFonts w:asciiTheme="minorEastAsia" w:hAnsiTheme="minorEastAsia" w:cs="Arial" w:hint="eastAsia"/>
          <w:b/>
          <w:bCs/>
          <w:color w:val="8F4E0B"/>
          <w:sz w:val="30"/>
          <w:szCs w:val="30"/>
        </w:rPr>
        <w:t>与比较</w:t>
      </w:r>
    </w:p>
    <w:p w:rsidR="00C810A7" w:rsidRDefault="00C810A7" w:rsidP="00C810A7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(</w:t>
      </w:r>
      <w:hyperlink r:id="rId128" w:anchor="UserGuide-zh-%E7%94%A8%E6%B3%95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C810A7" w:rsidRDefault="00C810A7" w:rsidP="00C810A7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11" w:name="UserGuide-zh-%E6%9C%AC%E5%9C%B0%E6%9C%8D"/>
      <w:bookmarkEnd w:id="11"/>
      <w:r>
        <w:rPr>
          <w:rFonts w:ascii="Arial" w:hAnsi="Arial" w:cs="Arial"/>
          <w:b/>
          <w:bCs/>
          <w:color w:val="8F4E0B"/>
          <w:sz w:val="26"/>
          <w:szCs w:val="26"/>
        </w:rPr>
        <w:t>本地服务：</w:t>
      </w:r>
      <w:r>
        <w:rPr>
          <w:rFonts w:ascii="Arial" w:hAnsi="Arial" w:cs="Arial"/>
          <w:b/>
          <w:bCs/>
          <w:color w:val="8F4E0B"/>
          <w:sz w:val="26"/>
          <w:szCs w:val="26"/>
        </w:rPr>
        <w:t>(Spring</w:t>
      </w:r>
      <w:r>
        <w:rPr>
          <w:rFonts w:ascii="Arial" w:hAnsi="Arial" w:cs="Arial"/>
          <w:b/>
          <w:bCs/>
          <w:color w:val="8F4E0B"/>
          <w:sz w:val="26"/>
          <w:szCs w:val="26"/>
        </w:rPr>
        <w:t>配置</w:t>
      </w:r>
      <w:r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C810A7" w:rsidRDefault="00C810A7" w:rsidP="00C810A7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local.xml</w:t>
      </w:r>
    </w:p>
    <w:p w:rsidR="00C810A7" w:rsidRDefault="00721CE8" w:rsidP="00C810A7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29" w:history="1">
        <w:r w:rsidR="00C810A7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6"/>
      </w:tblGrid>
      <w:tr w:rsidR="00C810A7" w:rsidTr="00C810A7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id=“xxxService” class=“com.xxx.XxxServiceImpl” /&gt; </w:t>
            </w:r>
          </w:p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id=“xxxAction” class=“com.xxx.XxxAction”&gt; </w:t>
            </w:r>
          </w:p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&lt;property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name=“xxxService” ref=“xxxService” /&gt; </w:t>
            </w:r>
          </w:p>
          <w:p w:rsidR="00C810A7" w:rsidRDefault="00C810A7" w:rsidP="00C810A7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&lt;/bean&gt;</w:t>
            </w:r>
          </w:p>
        </w:tc>
      </w:tr>
    </w:tbl>
    <w:p w:rsidR="00C810A7" w:rsidRDefault="005951D3" w:rsidP="00C810A7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12" w:name="UserGuide-zh-%E8%BF%9C%E7%A8%8B%E6%9C%8D"/>
      <w:bookmarkEnd w:id="12"/>
      <w:r>
        <w:rPr>
          <w:rFonts w:ascii="Arial" w:hAnsi="Arial" w:cs="Arial" w:hint="eastAsia"/>
          <w:b/>
          <w:bCs/>
          <w:color w:val="8F4E0B"/>
          <w:sz w:val="26"/>
          <w:szCs w:val="26"/>
        </w:rPr>
        <w:t xml:space="preserve">Dubbo </w:t>
      </w:r>
      <w:r w:rsidR="00C810A7">
        <w:rPr>
          <w:rFonts w:ascii="Arial" w:hAnsi="Arial" w:cs="Arial"/>
          <w:b/>
          <w:bCs/>
          <w:color w:val="8F4E0B"/>
          <w:sz w:val="26"/>
          <w:szCs w:val="26"/>
        </w:rPr>
        <w:t>远程服务：</w:t>
      </w:r>
      <w:r w:rsidR="00C810A7">
        <w:rPr>
          <w:rFonts w:ascii="Arial" w:hAnsi="Arial" w:cs="Arial"/>
          <w:b/>
          <w:bCs/>
          <w:color w:val="8F4E0B"/>
          <w:sz w:val="26"/>
          <w:szCs w:val="26"/>
        </w:rPr>
        <w:t>(Spring</w:t>
      </w:r>
      <w:r w:rsidR="00C810A7">
        <w:rPr>
          <w:rFonts w:ascii="Arial" w:hAnsi="Arial" w:cs="Arial"/>
          <w:b/>
          <w:bCs/>
          <w:color w:val="8F4E0B"/>
          <w:sz w:val="26"/>
          <w:szCs w:val="26"/>
        </w:rPr>
        <w:t>配置</w:t>
      </w:r>
      <w:r w:rsidR="00C810A7"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C810A7" w:rsidRDefault="00C810A7" w:rsidP="00C810A7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在本地服务的基础上，只需做简单配置，即可完成远程化：</w:t>
      </w:r>
    </w:p>
    <w:p w:rsidR="00C810A7" w:rsidRDefault="00C810A7" w:rsidP="002C0B4B">
      <w:pPr>
        <w:widowControl/>
        <w:numPr>
          <w:ilvl w:val="0"/>
          <w:numId w:val="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将上面的</w:t>
      </w:r>
      <w:r>
        <w:rPr>
          <w:rFonts w:ascii="Arial" w:hAnsi="Arial" w:cs="Arial"/>
          <w:color w:val="000000"/>
          <w:sz w:val="20"/>
          <w:szCs w:val="20"/>
        </w:rPr>
        <w:t>local.xml</w:t>
      </w:r>
      <w:r>
        <w:rPr>
          <w:rFonts w:ascii="Arial" w:hAnsi="Arial" w:cs="Arial"/>
          <w:color w:val="000000"/>
          <w:sz w:val="20"/>
          <w:szCs w:val="20"/>
        </w:rPr>
        <w:t>配置拆分成两份，将服务定义部分放在服务提供方</w:t>
      </w:r>
      <w:r>
        <w:rPr>
          <w:rFonts w:ascii="Arial" w:hAnsi="Arial" w:cs="Arial"/>
          <w:color w:val="000000"/>
          <w:sz w:val="20"/>
          <w:szCs w:val="20"/>
        </w:rPr>
        <w:t>remote-provider.xml</w:t>
      </w:r>
      <w:r>
        <w:rPr>
          <w:rFonts w:ascii="Arial" w:hAnsi="Arial" w:cs="Arial"/>
          <w:color w:val="000000"/>
          <w:sz w:val="20"/>
          <w:szCs w:val="20"/>
        </w:rPr>
        <w:t>，将服务引用部分放在服务消费方</w:t>
      </w:r>
      <w:r>
        <w:rPr>
          <w:rFonts w:ascii="Arial" w:hAnsi="Arial" w:cs="Arial"/>
          <w:color w:val="000000"/>
          <w:sz w:val="20"/>
          <w:szCs w:val="20"/>
        </w:rPr>
        <w:t>remote-consumer.xml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C810A7" w:rsidRDefault="00C810A7" w:rsidP="002C0B4B">
      <w:pPr>
        <w:widowControl/>
        <w:numPr>
          <w:ilvl w:val="0"/>
          <w:numId w:val="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并在提供方增加暴露服务配置</w:t>
      </w:r>
      <w:r>
        <w:rPr>
          <w:rFonts w:ascii="Arial" w:hAnsi="Arial" w:cs="Arial"/>
          <w:color w:val="000000"/>
          <w:sz w:val="20"/>
          <w:szCs w:val="20"/>
        </w:rPr>
        <w:t>&lt;dubbo:service&gt;</w:t>
      </w:r>
      <w:r>
        <w:rPr>
          <w:rFonts w:ascii="Arial" w:hAnsi="Arial" w:cs="Arial"/>
          <w:color w:val="000000"/>
          <w:sz w:val="20"/>
          <w:szCs w:val="20"/>
        </w:rPr>
        <w:t>，在消费方增加引用服务配置</w:t>
      </w:r>
      <w:r>
        <w:rPr>
          <w:rFonts w:ascii="Arial" w:hAnsi="Arial" w:cs="Arial"/>
          <w:color w:val="000000"/>
          <w:sz w:val="20"/>
          <w:szCs w:val="20"/>
        </w:rPr>
        <w:t>&lt;dubbo:reference&gt;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C810A7" w:rsidRDefault="00C810A7" w:rsidP="00C810A7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如下：</w:t>
      </w:r>
    </w:p>
    <w:p w:rsidR="00C810A7" w:rsidRDefault="00C810A7" w:rsidP="00C810A7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remote-provider.xml</w:t>
      </w:r>
      <w:proofErr w:type="gramEnd"/>
    </w:p>
    <w:p w:rsidR="00C810A7" w:rsidRDefault="00721CE8" w:rsidP="00C810A7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30" w:history="1">
        <w:r w:rsidR="00C810A7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C810A7" w:rsidTr="00C810A7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C810A7" w:rsidRDefault="00C810A7" w:rsidP="00C810A7">
            <w:pPr>
              <w:spacing w:line="260" w:lineRule="atLeast"/>
              <w:rPr>
                <w:rStyle w:val="HTML"/>
                <w:color w:val="00000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id=“xxxService” class=“com.xxx.XxxServiceImpl” /&gt; &lt;!-- 和本地服务一样实现远程服务 --&gt;</w:t>
            </w:r>
          </w:p>
          <w:p w:rsidR="00C810A7" w:rsidRPr="004C6468" w:rsidRDefault="004C6468" w:rsidP="004C6468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interface=“com.xxx.XxxService” ref=“xxxService” /&gt; &lt;!-- 增加暴露远程服务配置 --&gt;</w:t>
            </w:r>
          </w:p>
        </w:tc>
      </w:tr>
    </w:tbl>
    <w:p w:rsidR="00C810A7" w:rsidRDefault="00C810A7" w:rsidP="00C810A7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remote-consumer.xml</w:t>
      </w:r>
      <w:proofErr w:type="gramEnd"/>
    </w:p>
    <w:p w:rsidR="00C810A7" w:rsidRDefault="00721CE8" w:rsidP="00C810A7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31" w:history="1">
        <w:r w:rsidR="00C810A7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C810A7" w:rsidTr="00C810A7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id=“xxxService” interface=“com.xxx.XxxService” /&gt; &lt;!-- 增加引用远程服务配置 --&gt;</w:t>
            </w:r>
          </w:p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id=“xxxAction” class=“com.xxx.XxxAction”&gt; &lt;!-- 和本地服务一样使用远程服务 --&gt;</w:t>
            </w:r>
          </w:p>
          <w:p w:rsidR="00C810A7" w:rsidRDefault="00C810A7" w:rsidP="00C810A7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&lt;property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name=“xxxService” ref=“xxxService” /&gt; </w:t>
            </w:r>
          </w:p>
          <w:p w:rsidR="00C810A7" w:rsidRDefault="00C810A7" w:rsidP="00C810A7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&lt;/bean&gt;</w:t>
            </w:r>
          </w:p>
        </w:tc>
      </w:tr>
    </w:tbl>
    <w:p w:rsidR="00C810A7" w:rsidRDefault="00C810A7" w:rsidP="00AD0C9F">
      <w:bookmarkStart w:id="13" w:name="UserGuide-zh-%E5%BF%AB%E9%80%9F%E5%90%AF"/>
      <w:bookmarkEnd w:id="13"/>
    </w:p>
    <w:p w:rsidR="00C810A7" w:rsidRDefault="00C810A7" w:rsidP="00C810A7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r>
        <w:rPr>
          <w:rFonts w:ascii="Arial" w:hAnsi="Arial" w:cs="Arial" w:hint="eastAsia"/>
          <w:b/>
          <w:bCs/>
          <w:color w:val="8F4E0B"/>
          <w:sz w:val="26"/>
          <w:szCs w:val="26"/>
        </w:rPr>
        <w:t xml:space="preserve">Hession </w:t>
      </w:r>
      <w:r>
        <w:rPr>
          <w:rFonts w:ascii="Arial" w:hAnsi="Arial" w:cs="Arial"/>
          <w:b/>
          <w:bCs/>
          <w:color w:val="8F4E0B"/>
          <w:sz w:val="26"/>
          <w:szCs w:val="26"/>
        </w:rPr>
        <w:t>远程服务：</w:t>
      </w:r>
      <w:r>
        <w:rPr>
          <w:rFonts w:ascii="Arial" w:hAnsi="Arial" w:cs="Arial"/>
          <w:b/>
          <w:bCs/>
          <w:color w:val="8F4E0B"/>
          <w:sz w:val="26"/>
          <w:szCs w:val="26"/>
        </w:rPr>
        <w:t>(Spring</w:t>
      </w:r>
      <w:r>
        <w:rPr>
          <w:rFonts w:ascii="Arial" w:hAnsi="Arial" w:cs="Arial"/>
          <w:b/>
          <w:bCs/>
          <w:color w:val="8F4E0B"/>
          <w:sz w:val="26"/>
          <w:szCs w:val="26"/>
        </w:rPr>
        <w:t>配置</w:t>
      </w:r>
      <w:r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C810A7" w:rsidRDefault="00C810A7" w:rsidP="00C810A7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在本地服务的基础上，只需做简单配置，即可完成远程化：</w:t>
      </w:r>
    </w:p>
    <w:p w:rsidR="00C810A7" w:rsidRDefault="00C810A7" w:rsidP="002C0B4B">
      <w:pPr>
        <w:widowControl/>
        <w:numPr>
          <w:ilvl w:val="0"/>
          <w:numId w:val="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将上面的</w:t>
      </w:r>
      <w:r>
        <w:rPr>
          <w:rFonts w:ascii="Arial" w:hAnsi="Arial" w:cs="Arial"/>
          <w:color w:val="000000"/>
          <w:sz w:val="20"/>
          <w:szCs w:val="20"/>
        </w:rPr>
        <w:t>local.xml</w:t>
      </w:r>
      <w:r>
        <w:rPr>
          <w:rFonts w:ascii="Arial" w:hAnsi="Arial" w:cs="Arial"/>
          <w:color w:val="000000"/>
          <w:sz w:val="20"/>
          <w:szCs w:val="20"/>
        </w:rPr>
        <w:t>配置拆分成两份，将服务定义部分放在服务提供方</w:t>
      </w:r>
      <w:r>
        <w:rPr>
          <w:rFonts w:ascii="Arial" w:hAnsi="Arial" w:cs="Arial"/>
          <w:color w:val="000000"/>
          <w:sz w:val="20"/>
          <w:szCs w:val="20"/>
        </w:rPr>
        <w:t>remote-provider.xml</w:t>
      </w:r>
      <w:r>
        <w:rPr>
          <w:rFonts w:ascii="Arial" w:hAnsi="Arial" w:cs="Arial"/>
          <w:color w:val="000000"/>
          <w:sz w:val="20"/>
          <w:szCs w:val="20"/>
        </w:rPr>
        <w:t>，将服务引用部分放在服务消费方</w:t>
      </w:r>
      <w:r>
        <w:rPr>
          <w:rFonts w:ascii="Arial" w:hAnsi="Arial" w:cs="Arial"/>
          <w:color w:val="000000"/>
          <w:sz w:val="20"/>
          <w:szCs w:val="20"/>
        </w:rPr>
        <w:t>remote-consumer.xml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C810A7" w:rsidRDefault="00C810A7" w:rsidP="002C0B4B">
      <w:pPr>
        <w:widowControl/>
        <w:numPr>
          <w:ilvl w:val="0"/>
          <w:numId w:val="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并在提供方增加暴露服务配置</w:t>
      </w:r>
      <w:r>
        <w:rPr>
          <w:rFonts w:ascii="Arial" w:hAnsi="Arial" w:cs="Arial"/>
          <w:color w:val="000000"/>
          <w:sz w:val="20"/>
          <w:szCs w:val="20"/>
        </w:rPr>
        <w:t>&lt;dubbo:service&gt;</w:t>
      </w:r>
      <w:r>
        <w:rPr>
          <w:rFonts w:ascii="Arial" w:hAnsi="Arial" w:cs="Arial"/>
          <w:color w:val="000000"/>
          <w:sz w:val="20"/>
          <w:szCs w:val="20"/>
        </w:rPr>
        <w:t>，在消费方增加引用服务配置</w:t>
      </w:r>
      <w:r>
        <w:rPr>
          <w:rFonts w:ascii="Arial" w:hAnsi="Arial" w:cs="Arial"/>
          <w:color w:val="000000"/>
          <w:sz w:val="20"/>
          <w:szCs w:val="20"/>
        </w:rPr>
        <w:t>&lt;dubbo:reference&gt;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C810A7" w:rsidRDefault="00C810A7" w:rsidP="00C810A7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如下：</w:t>
      </w:r>
    </w:p>
    <w:p w:rsidR="007E0F3F" w:rsidRDefault="007E0F3F" w:rsidP="007E0F3F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remote-provider.xml</w:t>
      </w:r>
      <w:proofErr w:type="gramEnd"/>
      <w:r>
        <w:rPr>
          <w:rFonts w:ascii="Arial" w:hAnsi="Arial" w:cs="Arial" w:hint="eastAsia"/>
          <w:b/>
          <w:bCs/>
          <w:color w:val="000000"/>
          <w:sz w:val="20"/>
          <w:szCs w:val="20"/>
        </w:rPr>
        <w:t xml:space="preserve"> </w:t>
      </w:r>
    </w:p>
    <w:p w:rsidR="00C810A7" w:rsidRDefault="007E0F3F" w:rsidP="00C810A7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 w:hint="eastAsia"/>
          <w:b/>
          <w:bCs/>
          <w:color w:val="000000"/>
          <w:sz w:val="20"/>
          <w:szCs w:val="20"/>
        </w:rPr>
        <w:t>目前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 xml:space="preserve">orderService 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>配置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 xml:space="preserve"> </w:t>
      </w:r>
      <w:r w:rsidR="004C6468">
        <w:rPr>
          <w:rFonts w:ascii="Arial" w:hAnsi="Arial" w:cs="Arial"/>
          <w:b/>
          <w:bCs/>
          <w:color w:val="000000"/>
          <w:sz w:val="20"/>
          <w:szCs w:val="20"/>
        </w:rPr>
        <w:t>remot</w:t>
      </w:r>
      <w:r w:rsidR="004C6468">
        <w:rPr>
          <w:rFonts w:ascii="Arial" w:hAnsi="Arial" w:cs="Arial" w:hint="eastAsia"/>
          <w:b/>
          <w:bCs/>
          <w:color w:val="000000"/>
          <w:sz w:val="20"/>
          <w:szCs w:val="20"/>
        </w:rPr>
        <w:t>ing</w:t>
      </w:r>
      <w:r w:rsidR="00C810A7">
        <w:rPr>
          <w:rFonts w:ascii="Arial" w:hAnsi="Arial" w:cs="Arial"/>
          <w:b/>
          <w:bCs/>
          <w:color w:val="000000"/>
          <w:sz w:val="20"/>
          <w:szCs w:val="20"/>
        </w:rPr>
        <w:t>-</w:t>
      </w:r>
      <w:r w:rsidR="004C6468">
        <w:rPr>
          <w:rFonts w:ascii="Arial" w:hAnsi="Arial" w:cs="Arial" w:hint="eastAsia"/>
          <w:b/>
          <w:bCs/>
          <w:color w:val="000000"/>
          <w:sz w:val="20"/>
          <w:szCs w:val="20"/>
        </w:rPr>
        <w:t>servlet</w:t>
      </w:r>
      <w:r w:rsidR="00C810A7">
        <w:rPr>
          <w:rFonts w:ascii="Arial" w:hAnsi="Arial" w:cs="Arial"/>
          <w:b/>
          <w:bCs/>
          <w:color w:val="000000"/>
          <w:sz w:val="20"/>
          <w:szCs w:val="20"/>
        </w:rPr>
        <w:t>.</w:t>
      </w:r>
      <w:proofErr w:type="gramStart"/>
      <w:r w:rsidR="00C810A7">
        <w:rPr>
          <w:rFonts w:ascii="Arial" w:hAnsi="Arial" w:cs="Arial"/>
          <w:b/>
          <w:bCs/>
          <w:color w:val="000000"/>
          <w:sz w:val="20"/>
          <w:szCs w:val="20"/>
        </w:rPr>
        <w:t>xml</w:t>
      </w:r>
      <w:proofErr w:type="gramEnd"/>
    </w:p>
    <w:p w:rsidR="00C810A7" w:rsidRDefault="00721CE8" w:rsidP="00C810A7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32" w:history="1">
        <w:r w:rsidR="00C810A7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C810A7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C810A7" w:rsidRDefault="00C810A7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id=“xxxService” class=“com.xxx.XxxServiceImpl” /&gt; &lt;!-- 和本地服务一样实现远程服务 --&gt;</w:t>
            </w:r>
          </w:p>
          <w:p w:rsidR="004C6468" w:rsidRPr="004C6468" w:rsidRDefault="004C6468" w:rsidP="004C6468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>&lt;bean name="/xxxService"class="org.springframework.remoting.caucho.HessianServiceExporter"&gt;</w:t>
            </w:r>
          </w:p>
          <w:p w:rsidR="004C6468" w:rsidRPr="004C6468" w:rsidRDefault="004C6468" w:rsidP="004C6468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ab/>
              <w:t>&lt;property name="service" ref="xxxService" /&gt;</w:t>
            </w:r>
          </w:p>
          <w:p w:rsidR="004C6468" w:rsidRPr="004C6468" w:rsidRDefault="004C6468" w:rsidP="004C6468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ab/>
              <w:t>&lt;property name="serviceInterface" value="</w:t>
            </w:r>
            <w:r>
              <w:rPr>
                <w:rStyle w:val="HTML"/>
                <w:color w:val="000000"/>
              </w:rPr>
              <w:t>com.xxx</w:t>
            </w: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>.</w:t>
            </w:r>
            <w:r>
              <w:rPr>
                <w:rStyle w:val="HTML"/>
                <w:color w:val="000000"/>
              </w:rPr>
              <w:t>XxxService</w:t>
            </w: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 xml:space="preserve"> " /&gt;</w:t>
            </w:r>
          </w:p>
          <w:p w:rsidR="00670185" w:rsidRDefault="004C6468" w:rsidP="004C6468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4C6468">
              <w:rPr>
                <w:rFonts w:ascii="Arial" w:eastAsia="宋体" w:hAnsi="Arial" w:cs="Arial"/>
                <w:color w:val="000000"/>
                <w:sz w:val="20"/>
                <w:szCs w:val="20"/>
              </w:rPr>
              <w:t>&lt;/bean&gt;</w:t>
            </w:r>
          </w:p>
        </w:tc>
      </w:tr>
    </w:tbl>
    <w:p w:rsidR="00C810A7" w:rsidRDefault="00C810A7" w:rsidP="00C810A7">
      <w:pPr>
        <w:shd w:val="clear" w:color="auto" w:fill="F0F0F0"/>
        <w:spacing w:line="260" w:lineRule="atLeast"/>
        <w:rPr>
          <w:rFonts w:ascii="Arial" w:hAnsi="Arial" w:cs="Arial"/>
          <w:b/>
          <w:bCs/>
          <w:color w:val="000000"/>
          <w:sz w:val="20"/>
          <w:szCs w:val="20"/>
        </w:rPr>
      </w:pP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remote-consumer.xml</w:t>
      </w:r>
      <w:proofErr w:type="gramEnd"/>
    </w:p>
    <w:p w:rsidR="007E0F3F" w:rsidRPr="007E0F3F" w:rsidRDefault="007E0F3F" w:rsidP="00C810A7">
      <w:pPr>
        <w:shd w:val="clear" w:color="auto" w:fill="F0F0F0"/>
        <w:spacing w:line="260" w:lineRule="atLeast"/>
        <w:rPr>
          <w:rFonts w:ascii="Arial" w:hAnsi="Arial" w:cs="Arial"/>
          <w:b/>
          <w:color w:val="000000"/>
          <w:sz w:val="20"/>
          <w:szCs w:val="20"/>
        </w:rPr>
      </w:pPr>
      <w:r>
        <w:rPr>
          <w:rFonts w:ascii="Arial" w:hAnsi="Arial" w:cs="Arial" w:hint="eastAsia"/>
          <w:b/>
          <w:bCs/>
          <w:color w:val="000000"/>
          <w:sz w:val="20"/>
          <w:szCs w:val="20"/>
        </w:rPr>
        <w:t>目前调用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 xml:space="preserve">orderService 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>配置</w:t>
      </w:r>
      <w:r>
        <w:rPr>
          <w:rFonts w:ascii="Arial" w:hAnsi="Arial" w:cs="Arial" w:hint="eastAsia"/>
          <w:b/>
          <w:bCs/>
          <w:color w:val="000000"/>
          <w:sz w:val="20"/>
          <w:szCs w:val="20"/>
        </w:rPr>
        <w:t xml:space="preserve"> </w:t>
      </w:r>
      <w:r w:rsidRPr="007E0F3F">
        <w:rPr>
          <w:rFonts w:ascii="Arial" w:hAnsi="Arial" w:cs="Arial"/>
          <w:b/>
          <w:color w:val="000000"/>
          <w:sz w:val="20"/>
          <w:szCs w:val="20"/>
        </w:rPr>
        <w:t>applicationContext.</w:t>
      </w:r>
      <w:proofErr w:type="gramStart"/>
      <w:r w:rsidRPr="007E0F3F">
        <w:rPr>
          <w:rFonts w:ascii="Arial" w:hAnsi="Arial" w:cs="Arial"/>
          <w:b/>
          <w:color w:val="000000"/>
          <w:sz w:val="20"/>
          <w:szCs w:val="20"/>
        </w:rPr>
        <w:t>xml</w:t>
      </w:r>
      <w:proofErr w:type="gramEnd"/>
    </w:p>
    <w:p w:rsidR="00C810A7" w:rsidRDefault="00721CE8" w:rsidP="00C810A7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33" w:history="1">
        <w:r w:rsidR="00C810A7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C810A7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7E0F3F" w:rsidRDefault="007E0F3F" w:rsidP="007E0F3F">
            <w:pPr>
              <w:spacing w:line="260" w:lineRule="atLeast"/>
              <w:rPr>
                <w:rStyle w:val="HTML"/>
                <w:color w:val="000000"/>
              </w:rPr>
            </w:pPr>
            <w:r w:rsidRPr="007E0F3F">
              <w:rPr>
                <w:rStyle w:val="HTML"/>
                <w:color w:val="000000"/>
              </w:rPr>
              <w:t>&lt;bean</w:t>
            </w:r>
          </w:p>
          <w:p w:rsidR="007E0F3F" w:rsidRPr="007E0F3F" w:rsidRDefault="007E0F3F" w:rsidP="007E0F3F">
            <w:pPr>
              <w:spacing w:line="260" w:lineRule="atLeast"/>
              <w:rPr>
                <w:rStyle w:val="HTML"/>
                <w:color w:val="000000"/>
              </w:rPr>
            </w:pPr>
            <w:r w:rsidRPr="007E0F3F">
              <w:rPr>
                <w:rStyle w:val="HTML"/>
                <w:color w:val="000000"/>
              </w:rPr>
              <w:t>name="/xxxService" class="org.springframework.remoting.caucho.HessianProxyFactoryBean"&gt;</w:t>
            </w:r>
          </w:p>
          <w:p w:rsidR="007E0F3F" w:rsidRPr="007E0F3F" w:rsidRDefault="007E0F3F" w:rsidP="007E0F3F">
            <w:pPr>
              <w:spacing w:line="260" w:lineRule="atLeast"/>
              <w:rPr>
                <w:rStyle w:val="HTML"/>
                <w:color w:val="000000"/>
              </w:rPr>
            </w:pPr>
            <w:r w:rsidRPr="007E0F3F">
              <w:rPr>
                <w:rStyle w:val="HTML"/>
                <w:color w:val="000000"/>
              </w:rPr>
              <w:tab/>
              <w:t>&lt;property name="serviceUrl" value="${order_server}/xxxService"/&gt;</w:t>
            </w:r>
          </w:p>
          <w:p w:rsidR="007E0F3F" w:rsidRPr="007E0F3F" w:rsidRDefault="007E0F3F" w:rsidP="007E0F3F">
            <w:pPr>
              <w:spacing w:line="260" w:lineRule="atLeast"/>
              <w:rPr>
                <w:rStyle w:val="HTML"/>
                <w:color w:val="000000"/>
              </w:rPr>
            </w:pPr>
            <w:r w:rsidRPr="007E0F3F">
              <w:rPr>
                <w:rStyle w:val="HTML"/>
                <w:color w:val="000000"/>
              </w:rPr>
              <w:tab/>
              <w:t>&lt;property name="serviceInterface" value="com.xxx.XxxService"/&gt;</w:t>
            </w:r>
          </w:p>
          <w:p w:rsidR="00C810A7" w:rsidRDefault="007E0F3F" w:rsidP="007E0F3F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7E0F3F">
              <w:rPr>
                <w:rStyle w:val="HTML"/>
                <w:color w:val="000000"/>
              </w:rPr>
              <w:t>&lt;/bean&gt;</w:t>
            </w:r>
          </w:p>
        </w:tc>
      </w:tr>
    </w:tbl>
    <w:p w:rsidR="00C810A7" w:rsidRDefault="00C810A7" w:rsidP="00C810A7"/>
    <w:p w:rsidR="00A444E4" w:rsidRDefault="00A444E4" w:rsidP="00C810A7"/>
    <w:p w:rsidR="00A444E4" w:rsidRDefault="00A444E4" w:rsidP="00A444E4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bookmarkStart w:id="14" w:name="UserGuide-zh-%E5%85%A5%E9%97%A8"/>
      <w:bookmarkEnd w:id="14"/>
      <w:r>
        <w:rPr>
          <w:rFonts w:ascii="Arial" w:hAnsi="Arial" w:cs="Arial" w:hint="eastAsia"/>
          <w:b/>
          <w:bCs/>
          <w:color w:val="8F4E0B"/>
          <w:sz w:val="36"/>
          <w:szCs w:val="36"/>
        </w:rPr>
        <w:t>Dubbo</w:t>
      </w:r>
      <w:r>
        <w:rPr>
          <w:rFonts w:ascii="Arial" w:hAnsi="Arial" w:cs="Arial"/>
          <w:b/>
          <w:bCs/>
          <w:color w:val="8F4E0B"/>
          <w:sz w:val="36"/>
          <w:szCs w:val="36"/>
        </w:rPr>
        <w:t>入门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34" w:tooltip="Getting Started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35" w:anchor="UserGuide-zh-%E5%85%A5%E9%97%A8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15" w:name="UserGuide-zh-%E8%83%8C%E6%99%AF"/>
      <w:bookmarkEnd w:id="15"/>
      <w:r>
        <w:rPr>
          <w:rFonts w:ascii="Arial" w:hAnsi="Arial" w:cs="Arial"/>
          <w:b/>
          <w:bCs/>
          <w:color w:val="8F4E0B"/>
          <w:sz w:val="30"/>
          <w:szCs w:val="30"/>
        </w:rPr>
        <w:t>背景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36" w:anchor="UserGuide-zh-%E8%83%8C%E6%99%A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随着互联网的发展，网站应用的规模不断扩大，常规的垂直应用架构已无法应对，分布式服务架构以及流动计算架构势在必行，亟需一个治理系统确保架构有条不紊的演进。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436973" cy="1630885"/>
            <wp:effectExtent l="0" t="0" r="0" b="7620"/>
            <wp:docPr id="73" name="图片 73" descr="http://code.alibabatech.com/wiki/download/attachments/6947616/dubbo-architecture-roadmap.jpg?version=1&amp;modificationDate=133114366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code.alibabatech.com/wiki/download/attachments/6947616/dubbo-architecture-roadmap.jpg?version=1&amp;modificationDate=133114366600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17" cy="16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4E4" w:rsidRDefault="00A444E4" w:rsidP="002C0B4B">
      <w:pPr>
        <w:widowControl/>
        <w:numPr>
          <w:ilvl w:val="0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单一应用架构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当网站流量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很</w:t>
      </w:r>
      <w:proofErr w:type="gramEnd"/>
      <w:r>
        <w:rPr>
          <w:rFonts w:ascii="Arial" w:hAnsi="Arial" w:cs="Arial"/>
          <w:color w:val="000000"/>
          <w:sz w:val="20"/>
          <w:szCs w:val="20"/>
        </w:rPr>
        <w:t>小时，只需一个应用，将所有功能都部署在一起，以减少部署节点和成本。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此时，用于简化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增删改查工作量</w:t>
      </w:r>
      <w:proofErr w:type="gramEnd"/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数据访问框架</w:t>
      </w:r>
      <w:r>
        <w:rPr>
          <w:rFonts w:ascii="Arial" w:hAnsi="Arial" w:cs="Arial"/>
          <w:b/>
          <w:bCs/>
          <w:color w:val="000000"/>
          <w:sz w:val="20"/>
          <w:szCs w:val="20"/>
        </w:rPr>
        <w:t>(ORM)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是关键。</w:t>
      </w:r>
    </w:p>
    <w:p w:rsidR="00A444E4" w:rsidRDefault="00A444E4" w:rsidP="002C0B4B">
      <w:pPr>
        <w:widowControl/>
        <w:numPr>
          <w:ilvl w:val="0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垂直应用架构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当访问量逐渐增大，单一应用增加机器带来的加速度越来越小，将应用拆成互不相干的几个应用，以提升效率。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此时，用于加速前端页面开发的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Web</w:t>
      </w:r>
      <w:r>
        <w:rPr>
          <w:rFonts w:ascii="Arial" w:hAnsi="Arial" w:cs="Arial"/>
          <w:b/>
          <w:bCs/>
          <w:color w:val="000000"/>
          <w:sz w:val="20"/>
          <w:szCs w:val="20"/>
        </w:rPr>
        <w:t>框架</w:t>
      </w:r>
      <w:r>
        <w:rPr>
          <w:rFonts w:ascii="Arial" w:hAnsi="Arial" w:cs="Arial"/>
          <w:b/>
          <w:bCs/>
          <w:color w:val="000000"/>
          <w:sz w:val="20"/>
          <w:szCs w:val="20"/>
        </w:rPr>
        <w:t>(MVC)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是关键。</w:t>
      </w:r>
    </w:p>
    <w:p w:rsidR="00A444E4" w:rsidRDefault="00A444E4" w:rsidP="002C0B4B">
      <w:pPr>
        <w:widowControl/>
        <w:numPr>
          <w:ilvl w:val="0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分布式服务架构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当垂直应用越来越多，应用之间交互不可避免，将核心业务抽取出来，作为独立的服务，逐渐形成稳定的服务中心，使前端应用能更快速的响应多变的市场需求。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此时，用于提高业务复用及整合的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分布式服务框架</w:t>
      </w:r>
      <w:r>
        <w:rPr>
          <w:rFonts w:ascii="Arial" w:hAnsi="Arial" w:cs="Arial"/>
          <w:b/>
          <w:bCs/>
          <w:color w:val="000000"/>
          <w:sz w:val="20"/>
          <w:szCs w:val="20"/>
        </w:rPr>
        <w:t>(RPC)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是关键。</w:t>
      </w:r>
    </w:p>
    <w:p w:rsidR="00A444E4" w:rsidRDefault="00A444E4" w:rsidP="002C0B4B">
      <w:pPr>
        <w:widowControl/>
        <w:numPr>
          <w:ilvl w:val="0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流动计算架构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当服务越来越多，容量的评估，小服务资源的浪费等问题逐渐显现，此时需增加一个调度中心基于访问压力实时管理集群容量，提高集群利用率。</w:t>
      </w:r>
    </w:p>
    <w:p w:rsidR="00A444E4" w:rsidRDefault="00A444E4" w:rsidP="002C0B4B">
      <w:pPr>
        <w:widowControl/>
        <w:numPr>
          <w:ilvl w:val="1"/>
          <w:numId w:val="2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此时，用于提高机器利用率的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资源调度和治理中心</w:t>
      </w:r>
      <w:r>
        <w:rPr>
          <w:rFonts w:ascii="Arial" w:hAnsi="Arial" w:cs="Arial"/>
          <w:b/>
          <w:bCs/>
          <w:color w:val="000000"/>
          <w:sz w:val="20"/>
          <w:szCs w:val="20"/>
        </w:rPr>
        <w:t>(SOA)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是关键。</w:t>
      </w:r>
    </w:p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16" w:name="UserGuide-zh-%E9%9C%80%E6%B1%82"/>
      <w:bookmarkEnd w:id="16"/>
      <w:r>
        <w:rPr>
          <w:rFonts w:ascii="Arial" w:hAnsi="Arial" w:cs="Arial"/>
          <w:b/>
          <w:bCs/>
          <w:color w:val="8F4E0B"/>
          <w:sz w:val="30"/>
          <w:szCs w:val="30"/>
        </w:rPr>
        <w:t>需求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38" w:anchor="UserGuide-zh-%E9%9C%80%E6%B1%82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511113" cy="3149956"/>
            <wp:effectExtent l="0" t="0" r="0" b="0"/>
            <wp:docPr id="72" name="图片 72" descr="http://code.alibabatech.com/wiki/download/attachments/6947616/dubbo-service-governance.jpg?version=1&amp;modificationDate=133188761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code.alibabatech.com/wiki/download/attachments/6947616/dubbo-service-governance.jpg?version=1&amp;modificationDate=133188761400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056" cy="314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在大规模服务化之前，应用可能只是通过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等工具，简单的暴露和引用远程服务，通过配置服务的</w:t>
      </w:r>
      <w:r>
        <w:rPr>
          <w:rFonts w:ascii="Arial" w:hAnsi="Arial" w:cs="Arial"/>
          <w:color w:val="000000"/>
          <w:sz w:val="20"/>
          <w:szCs w:val="20"/>
        </w:rPr>
        <w:t>URL</w:t>
      </w:r>
      <w:r>
        <w:rPr>
          <w:rFonts w:ascii="Arial" w:hAnsi="Arial" w:cs="Arial"/>
          <w:color w:val="000000"/>
          <w:sz w:val="20"/>
          <w:szCs w:val="20"/>
        </w:rPr>
        <w:t>地址进行调用，通过</w:t>
      </w:r>
      <w:r>
        <w:rPr>
          <w:rFonts w:ascii="Arial" w:hAnsi="Arial" w:cs="Arial"/>
          <w:color w:val="000000"/>
          <w:sz w:val="20"/>
          <w:szCs w:val="20"/>
        </w:rPr>
        <w:t>F5</w:t>
      </w:r>
      <w:r>
        <w:rPr>
          <w:rFonts w:ascii="Arial" w:hAnsi="Arial" w:cs="Arial"/>
          <w:color w:val="000000"/>
          <w:sz w:val="20"/>
          <w:szCs w:val="20"/>
        </w:rPr>
        <w:t>等硬件进行负载均衡。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b/>
          <w:bCs/>
          <w:color w:val="000000"/>
          <w:sz w:val="20"/>
          <w:szCs w:val="20"/>
        </w:rPr>
        <w:t>当服务越来越多时，服务</w:t>
      </w:r>
      <w:r>
        <w:rPr>
          <w:rFonts w:ascii="Arial" w:hAnsi="Arial" w:cs="Arial"/>
          <w:b/>
          <w:bCs/>
          <w:color w:val="000000"/>
          <w:sz w:val="20"/>
          <w:szCs w:val="20"/>
        </w:rPr>
        <w:t>URL</w:t>
      </w:r>
      <w:r>
        <w:rPr>
          <w:rFonts w:ascii="Arial" w:hAnsi="Arial" w:cs="Arial"/>
          <w:b/>
          <w:bCs/>
          <w:color w:val="000000"/>
          <w:sz w:val="20"/>
          <w:szCs w:val="20"/>
        </w:rPr>
        <w:t>配置管理变得非常困难，</w:t>
      </w:r>
      <w:r>
        <w:rPr>
          <w:rFonts w:ascii="Arial" w:hAnsi="Arial" w:cs="Arial"/>
          <w:b/>
          <w:bCs/>
          <w:color w:val="000000"/>
          <w:sz w:val="20"/>
          <w:szCs w:val="20"/>
        </w:rPr>
        <w:t>F5</w:t>
      </w:r>
      <w:r>
        <w:rPr>
          <w:rFonts w:ascii="Arial" w:hAnsi="Arial" w:cs="Arial"/>
          <w:b/>
          <w:bCs/>
          <w:color w:val="000000"/>
          <w:sz w:val="20"/>
          <w:szCs w:val="20"/>
        </w:rPr>
        <w:t>硬件负载均衡器的单点压力也越来越大。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此时需要一个服务注册中心，动态的注册和发现服务，使服务的位置透明。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并通过在消费方获取服务提供方地址列表，实现软负载均衡和</w:t>
      </w:r>
      <w:r>
        <w:rPr>
          <w:rFonts w:ascii="Arial" w:hAnsi="Arial" w:cs="Arial"/>
          <w:color w:val="000000"/>
          <w:sz w:val="20"/>
          <w:szCs w:val="20"/>
        </w:rPr>
        <w:t>Failover</w:t>
      </w:r>
      <w:r>
        <w:rPr>
          <w:rFonts w:ascii="Arial" w:hAnsi="Arial" w:cs="Arial"/>
          <w:color w:val="000000"/>
          <w:sz w:val="20"/>
          <w:szCs w:val="20"/>
        </w:rPr>
        <w:t>，降低对</w:t>
      </w:r>
      <w:r>
        <w:rPr>
          <w:rFonts w:ascii="Arial" w:hAnsi="Arial" w:cs="Arial"/>
          <w:color w:val="000000"/>
          <w:sz w:val="20"/>
          <w:szCs w:val="20"/>
        </w:rPr>
        <w:t>F5</w:t>
      </w:r>
      <w:r>
        <w:rPr>
          <w:rFonts w:ascii="Arial" w:hAnsi="Arial" w:cs="Arial"/>
          <w:color w:val="000000"/>
          <w:sz w:val="20"/>
          <w:szCs w:val="20"/>
        </w:rPr>
        <w:t>硬件负载均衡器的依赖，也能减少部分成本。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b/>
          <w:bCs/>
          <w:color w:val="000000"/>
          <w:sz w:val="20"/>
          <w:szCs w:val="20"/>
        </w:rPr>
        <w:t>当进一步发展，服务间依赖关系变得错</w:t>
      </w: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踪</w:t>
      </w:r>
      <w:proofErr w:type="gramEnd"/>
      <w:r>
        <w:rPr>
          <w:rFonts w:ascii="Arial" w:hAnsi="Arial" w:cs="Arial"/>
          <w:b/>
          <w:bCs/>
          <w:color w:val="000000"/>
          <w:sz w:val="20"/>
          <w:szCs w:val="20"/>
        </w:rPr>
        <w:t>复杂，甚至分不清哪个应用要在哪个应用之前启动，</w:t>
      </w: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架构师</w:t>
      </w:r>
      <w:proofErr w:type="gramEnd"/>
      <w:r>
        <w:rPr>
          <w:rFonts w:ascii="Arial" w:hAnsi="Arial" w:cs="Arial"/>
          <w:b/>
          <w:bCs/>
          <w:color w:val="000000"/>
          <w:sz w:val="20"/>
          <w:szCs w:val="20"/>
        </w:rPr>
        <w:t>都不能完整的描述应用的架构关系。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这时，需要自动画出应用间的依赖关系图，以帮助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架构师理清理</w:t>
      </w:r>
      <w:proofErr w:type="gramEnd"/>
      <w:r>
        <w:rPr>
          <w:rFonts w:ascii="Arial" w:hAnsi="Arial" w:cs="Arial"/>
          <w:color w:val="000000"/>
          <w:sz w:val="20"/>
          <w:szCs w:val="20"/>
        </w:rPr>
        <w:t>关系。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(3) </w:t>
      </w:r>
      <w:r>
        <w:rPr>
          <w:rFonts w:ascii="Arial" w:hAnsi="Arial" w:cs="Arial"/>
          <w:b/>
          <w:bCs/>
          <w:color w:val="000000"/>
          <w:sz w:val="20"/>
          <w:szCs w:val="20"/>
        </w:rPr>
        <w:t>接着，服务的调用量越来越大，服务的容量问题就暴露出来，这个服务需要多少机器支撑？什么时候该加机器？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为了解决这些问题，第一步，要将服务现在每天的调用量，响应时间，都统计出来，作为容量规划的参考指标。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其次，要可以动态调整权重，在线上，将某台机器的权重一直加大，并在加大的过程中记录响应时间的变化，直到响应时间到达阀值，记录此时的访问量，再以此访问量乘以机器数反推总容量。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以上是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最基本的几个需求，更多服务治理问题参见：</w:t>
      </w:r>
    </w:p>
    <w:p w:rsidR="00A444E4" w:rsidRDefault="00721CE8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hyperlink r:id="rId140" w:history="1">
        <w:r w:rsidR="00A444E4">
          <w:rPr>
            <w:rStyle w:val="a4"/>
            <w:rFonts w:ascii="Arial" w:hAnsi="Arial" w:cs="Arial"/>
            <w:sz w:val="20"/>
            <w:szCs w:val="20"/>
          </w:rPr>
          <w:t>http://code.alibabatech.com/blog/experience_1402/service-governance-process.html</w:t>
        </w:r>
      </w:hyperlink>
    </w:p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17" w:name="UserGuide-zh-%E6%9E%B6%E6%9E%84"/>
      <w:bookmarkEnd w:id="17"/>
      <w:r>
        <w:rPr>
          <w:rFonts w:ascii="Arial" w:hAnsi="Arial" w:cs="Arial"/>
          <w:b/>
          <w:bCs/>
          <w:color w:val="8F4E0B"/>
          <w:sz w:val="30"/>
          <w:szCs w:val="30"/>
        </w:rPr>
        <w:t>架构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41" w:anchor="UserGuide-zh-%E6%9E%B6%E6%9E%84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283710" cy="2858770"/>
            <wp:effectExtent l="0" t="0" r="2540" b="0"/>
            <wp:docPr id="71" name="图片 71" descr="http://code.alibabatech.com/wiki/download/attachments/6947616/dubbo-architecture.jpg?version=1&amp;modificationDate=133089287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code.alibabatech.com/wiki/download/attachments/6947616/dubbo-architecture.jpg?version=1&amp;modificationDate=133089287000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节点角色说明：</w:t>
      </w:r>
    </w:p>
    <w:p w:rsidR="00A444E4" w:rsidRDefault="00A444E4" w:rsidP="002C0B4B">
      <w:pPr>
        <w:widowControl/>
        <w:numPr>
          <w:ilvl w:val="0"/>
          <w:numId w:val="2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Provider: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暴露服务的服务提供方。</w:t>
      </w:r>
    </w:p>
    <w:p w:rsidR="00A444E4" w:rsidRDefault="00A444E4" w:rsidP="002C0B4B">
      <w:pPr>
        <w:widowControl/>
        <w:numPr>
          <w:ilvl w:val="0"/>
          <w:numId w:val="2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Consumer: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调用远程服务的服务消费方。</w:t>
      </w:r>
    </w:p>
    <w:p w:rsidR="00A444E4" w:rsidRDefault="00A444E4" w:rsidP="002C0B4B">
      <w:pPr>
        <w:widowControl/>
        <w:numPr>
          <w:ilvl w:val="0"/>
          <w:numId w:val="2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Registry: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服务注册与发现的注册中心。</w:t>
      </w:r>
    </w:p>
    <w:p w:rsidR="00A444E4" w:rsidRDefault="00A444E4" w:rsidP="002C0B4B">
      <w:pPr>
        <w:widowControl/>
        <w:numPr>
          <w:ilvl w:val="0"/>
          <w:numId w:val="2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Monitor: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统计服务的调用次调和调用时间的监控中心。</w:t>
      </w:r>
    </w:p>
    <w:p w:rsidR="00A444E4" w:rsidRDefault="00A444E4" w:rsidP="002C0B4B">
      <w:pPr>
        <w:widowControl/>
        <w:numPr>
          <w:ilvl w:val="0"/>
          <w:numId w:val="2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Container: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服务运行容器。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调用关系说明：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0. </w:t>
      </w:r>
      <w:r>
        <w:rPr>
          <w:rFonts w:ascii="Arial" w:hAnsi="Arial" w:cs="Arial"/>
          <w:color w:val="000000"/>
          <w:sz w:val="20"/>
          <w:szCs w:val="20"/>
        </w:rPr>
        <w:t>服务容器负责启动，加载，运行服务提供者。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1. </w:t>
      </w:r>
      <w:r>
        <w:rPr>
          <w:rFonts w:ascii="Arial" w:hAnsi="Arial" w:cs="Arial"/>
          <w:color w:val="000000"/>
          <w:sz w:val="20"/>
          <w:szCs w:val="20"/>
        </w:rPr>
        <w:t>服务提供者在启动时，向注册中心注册自己提供的服务。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2. </w:t>
      </w:r>
      <w:r>
        <w:rPr>
          <w:rFonts w:ascii="Arial" w:hAnsi="Arial" w:cs="Arial"/>
          <w:color w:val="000000"/>
          <w:sz w:val="20"/>
          <w:szCs w:val="20"/>
        </w:rPr>
        <w:t>服务消费者在启动时，向注册中心订阅自己所需的服务。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3. </w:t>
      </w:r>
      <w:r>
        <w:rPr>
          <w:rFonts w:ascii="Arial" w:hAnsi="Arial" w:cs="Arial"/>
          <w:color w:val="000000"/>
          <w:sz w:val="20"/>
          <w:szCs w:val="20"/>
        </w:rPr>
        <w:t>注册中心返回服务提供者地址列表给消费者，如果有变更，注册中心将基于长连接推送变更数据给消费者。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4. </w:t>
      </w:r>
      <w:r>
        <w:rPr>
          <w:rFonts w:ascii="Arial" w:hAnsi="Arial" w:cs="Arial"/>
          <w:color w:val="000000"/>
          <w:sz w:val="20"/>
          <w:szCs w:val="20"/>
        </w:rPr>
        <w:t>服务消费者，从提供者地址列表中，基于软负载均衡算法，选一台提供者进行调用，如果调用失败，再选另一台调用。</w:t>
      </w:r>
    </w:p>
    <w:p w:rsidR="00A444E4" w:rsidRDefault="00A444E4" w:rsidP="002C0B4B">
      <w:pPr>
        <w:widowControl/>
        <w:numPr>
          <w:ilvl w:val="0"/>
          <w:numId w:val="2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5. </w:t>
      </w:r>
      <w:r>
        <w:rPr>
          <w:rFonts w:ascii="Arial" w:hAnsi="Arial" w:cs="Arial"/>
          <w:color w:val="000000"/>
          <w:sz w:val="20"/>
          <w:szCs w:val="20"/>
        </w:rPr>
        <w:t>服务消费者和提供者，在内存中累计调用次数和调用时间，定时每分钟发送一次统计数据到监控中心。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b/>
          <w:bCs/>
          <w:color w:val="000000"/>
          <w:sz w:val="20"/>
          <w:szCs w:val="20"/>
        </w:rPr>
        <w:t>连通性：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注册中心负责服务地址的注册与查找，相当于目录服务，服务提供者和消费者只在启动时与注册中心交互，注册中心不转发请求，压力较小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监控中心负责统计各服务调用次数，调用时间等，统计先在内存汇总后每分钟一次发送到监控中心服务器，并以报表展示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服务提供者向注册中心注册其提供的服务，并汇报调用时间到监控中心，此时间不包含网络开销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服务消费者向注册中心获取服务提供者地址列表，并根据负载算法直接调用提供者，同时汇报调用时间到监控中心，此时间包含网络开销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注册中心，服务提供者，服务消费者三者之间均为长连接，监控中心除外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注册中心通过长连接感知服务提供者的存在，服务提供者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机，注册中心将立即推送事件通知消费者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注册中心和监控中心全部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机，不影响已运行的提供者和消费者，消费者在本地缓存了提供者列表</w:t>
      </w:r>
    </w:p>
    <w:p w:rsidR="00A444E4" w:rsidRDefault="00A444E4" w:rsidP="002C0B4B">
      <w:pPr>
        <w:widowControl/>
        <w:numPr>
          <w:ilvl w:val="0"/>
          <w:numId w:val="2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注册中心和监控中心都是可选的，服务消费者可以直连服务提供者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(2) </w:t>
      </w: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健状</w:t>
      </w:r>
      <w:proofErr w:type="gramEnd"/>
      <w:r>
        <w:rPr>
          <w:rFonts w:ascii="Arial" w:hAnsi="Arial" w:cs="Arial"/>
          <w:b/>
          <w:bCs/>
          <w:color w:val="000000"/>
          <w:sz w:val="20"/>
          <w:szCs w:val="20"/>
        </w:rPr>
        <w:t>性：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监控中心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掉不影响使用，只是丢失部分采样数据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数据库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掉后，注册中心仍能通过缓存提供服务列表查询，但不能注册新服务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注册中心对等集群，任意一台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掉后，将自动切换到另一台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注册中心全部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掉后，服务提供者和服务消费者仍能通过本地缓存通讯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服务提供者无状态，任意一台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掉后，不影响使用</w:t>
      </w:r>
    </w:p>
    <w:p w:rsidR="00A444E4" w:rsidRDefault="00A444E4" w:rsidP="002C0B4B">
      <w:pPr>
        <w:widowControl/>
        <w:numPr>
          <w:ilvl w:val="0"/>
          <w:numId w:val="3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服务提供者全部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宕</w:t>
      </w:r>
      <w:proofErr w:type="gramEnd"/>
      <w:r>
        <w:rPr>
          <w:rFonts w:ascii="Arial" w:hAnsi="Arial" w:cs="Arial"/>
          <w:color w:val="000000"/>
          <w:sz w:val="20"/>
          <w:szCs w:val="20"/>
        </w:rPr>
        <w:t>掉后，服务消费者应用将无法使用，并无限次重连等待服务提供者恢复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(3) </w:t>
      </w:r>
      <w:r>
        <w:rPr>
          <w:rFonts w:ascii="Arial" w:hAnsi="Arial" w:cs="Arial"/>
          <w:b/>
          <w:bCs/>
          <w:color w:val="000000"/>
          <w:sz w:val="20"/>
          <w:szCs w:val="20"/>
        </w:rPr>
        <w:t>伸缩性：</w:t>
      </w:r>
    </w:p>
    <w:p w:rsidR="00A444E4" w:rsidRDefault="00A444E4" w:rsidP="002C0B4B">
      <w:pPr>
        <w:widowControl/>
        <w:numPr>
          <w:ilvl w:val="0"/>
          <w:numId w:val="3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注册中心为对等集群，可动态增加机器部署实例，所有客户端将自动发现新的注册中心</w:t>
      </w:r>
    </w:p>
    <w:p w:rsidR="00A444E4" w:rsidRDefault="00A444E4" w:rsidP="002C0B4B">
      <w:pPr>
        <w:widowControl/>
        <w:numPr>
          <w:ilvl w:val="0"/>
          <w:numId w:val="3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服务提供者无状态，可动态增加机器部署实例，注册中心将推送新的服务提供者信息给消费者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(4) </w:t>
      </w:r>
      <w:r>
        <w:rPr>
          <w:rFonts w:ascii="Arial" w:hAnsi="Arial" w:cs="Arial"/>
          <w:b/>
          <w:bCs/>
          <w:color w:val="000000"/>
          <w:sz w:val="20"/>
          <w:szCs w:val="20"/>
        </w:rPr>
        <w:t>升级性：</w:t>
      </w:r>
    </w:p>
    <w:p w:rsidR="00A444E4" w:rsidRDefault="00A444E4" w:rsidP="002C0B4B">
      <w:pPr>
        <w:widowControl/>
        <w:numPr>
          <w:ilvl w:val="0"/>
          <w:numId w:val="3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当服务集群规模进一步扩大，带动</w:t>
      </w:r>
      <w:r>
        <w:rPr>
          <w:rFonts w:ascii="Arial" w:hAnsi="Arial" w:cs="Arial"/>
          <w:color w:val="000000"/>
          <w:sz w:val="20"/>
          <w:szCs w:val="20"/>
        </w:rPr>
        <w:t>IT</w:t>
      </w:r>
      <w:r>
        <w:rPr>
          <w:rFonts w:ascii="Arial" w:hAnsi="Arial" w:cs="Arial"/>
          <w:color w:val="000000"/>
          <w:sz w:val="20"/>
          <w:szCs w:val="20"/>
        </w:rPr>
        <w:t>治理结构进一步升级，需要实现动态部署，进行流动计算，现有分布式服务架构不会带来阻力：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716905" cy="3813810"/>
            <wp:effectExtent l="0" t="0" r="0" b="0"/>
            <wp:docPr id="70" name="图片 70" descr="http://code.alibabatech.com/wiki/download/attachments/6947616/dubbo-architecture-future.jpg?version=1&amp;modificationDate=132997809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code.alibabatech.com/wiki/download/attachments/6947616/dubbo-architecture-future.jpg?version=1&amp;modificationDate=132997809800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4E4" w:rsidRDefault="00A444E4" w:rsidP="002C0B4B">
      <w:pPr>
        <w:widowControl/>
        <w:numPr>
          <w:ilvl w:val="0"/>
          <w:numId w:val="3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del w:id="18" w:author="Unknown">
        <w:r>
          <w:rPr>
            <w:rFonts w:ascii="Arial" w:hAnsi="Arial" w:cs="Arial"/>
            <w:b/>
            <w:bCs/>
            <w:color w:val="000000"/>
            <w:sz w:val="20"/>
            <w:szCs w:val="20"/>
          </w:rPr>
          <w:lastRenderedPageBreak/>
          <w:delText>Deployer:</w:delText>
        </w:r>
        <w:r>
          <w:rPr>
            <w:rFonts w:ascii="Arial" w:hAnsi="Arial" w:cs="Arial"/>
            <w:color w:val="000000"/>
            <w:sz w:val="20"/>
            <w:szCs w:val="20"/>
          </w:rPr>
          <w:delText xml:space="preserve"> </w:delText>
        </w:r>
        <w:r>
          <w:rPr>
            <w:rFonts w:ascii="Arial" w:hAnsi="Arial" w:cs="Arial"/>
            <w:color w:val="000000"/>
            <w:sz w:val="20"/>
            <w:szCs w:val="20"/>
          </w:rPr>
          <w:delText>自动部署服务的本地代理。</w:delText>
        </w:r>
      </w:del>
    </w:p>
    <w:p w:rsidR="00A444E4" w:rsidRDefault="00A444E4" w:rsidP="002C0B4B">
      <w:pPr>
        <w:widowControl/>
        <w:numPr>
          <w:ilvl w:val="0"/>
          <w:numId w:val="3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del w:id="19" w:author="Unknown">
        <w:r>
          <w:rPr>
            <w:rFonts w:ascii="Arial" w:hAnsi="Arial" w:cs="Arial"/>
            <w:b/>
            <w:bCs/>
            <w:color w:val="000000"/>
            <w:sz w:val="20"/>
            <w:szCs w:val="20"/>
          </w:rPr>
          <w:delText>Repository:</w:delText>
        </w:r>
        <w:r>
          <w:rPr>
            <w:rFonts w:ascii="Arial" w:hAnsi="Arial" w:cs="Arial"/>
            <w:color w:val="000000"/>
            <w:sz w:val="20"/>
            <w:szCs w:val="20"/>
          </w:rPr>
          <w:delText xml:space="preserve"> </w:delText>
        </w:r>
        <w:r>
          <w:rPr>
            <w:rFonts w:ascii="Arial" w:hAnsi="Arial" w:cs="Arial"/>
            <w:color w:val="000000"/>
            <w:sz w:val="20"/>
            <w:szCs w:val="20"/>
          </w:rPr>
          <w:delText>仓库用于存储服务应用发布包。</w:delText>
        </w:r>
      </w:del>
    </w:p>
    <w:p w:rsidR="00A444E4" w:rsidRDefault="00A444E4" w:rsidP="002C0B4B">
      <w:pPr>
        <w:widowControl/>
        <w:numPr>
          <w:ilvl w:val="0"/>
          <w:numId w:val="3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del w:id="20" w:author="Unknown">
        <w:r>
          <w:rPr>
            <w:rFonts w:ascii="Arial" w:hAnsi="Arial" w:cs="Arial"/>
            <w:b/>
            <w:bCs/>
            <w:color w:val="000000"/>
            <w:sz w:val="20"/>
            <w:szCs w:val="20"/>
          </w:rPr>
          <w:delText>Scheduler:</w:delText>
        </w:r>
        <w:r>
          <w:rPr>
            <w:rFonts w:ascii="Arial" w:hAnsi="Arial" w:cs="Arial"/>
            <w:color w:val="000000"/>
            <w:sz w:val="20"/>
            <w:szCs w:val="20"/>
          </w:rPr>
          <w:delText xml:space="preserve"> </w:delText>
        </w:r>
        <w:r>
          <w:rPr>
            <w:rFonts w:ascii="Arial" w:hAnsi="Arial" w:cs="Arial"/>
            <w:color w:val="000000"/>
            <w:sz w:val="20"/>
            <w:szCs w:val="20"/>
          </w:rPr>
          <w:delText>调度中心基于访问压力自动增减服务提供者。</w:delText>
        </w:r>
      </w:del>
    </w:p>
    <w:p w:rsidR="00A444E4" w:rsidRDefault="00A444E4" w:rsidP="002C0B4B">
      <w:pPr>
        <w:widowControl/>
        <w:numPr>
          <w:ilvl w:val="0"/>
          <w:numId w:val="3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del w:id="21" w:author="Unknown">
        <w:r>
          <w:rPr>
            <w:rFonts w:ascii="Arial" w:hAnsi="Arial" w:cs="Arial"/>
            <w:b/>
            <w:bCs/>
            <w:color w:val="000000"/>
            <w:sz w:val="20"/>
            <w:szCs w:val="20"/>
          </w:rPr>
          <w:delText>Admin:</w:delText>
        </w:r>
        <w:r>
          <w:rPr>
            <w:rFonts w:ascii="Arial" w:hAnsi="Arial" w:cs="Arial"/>
            <w:color w:val="000000"/>
            <w:sz w:val="20"/>
            <w:szCs w:val="20"/>
          </w:rPr>
          <w:delText xml:space="preserve"> </w:delText>
        </w:r>
        <w:r>
          <w:rPr>
            <w:rFonts w:ascii="Arial" w:hAnsi="Arial" w:cs="Arial"/>
            <w:color w:val="000000"/>
            <w:sz w:val="20"/>
            <w:szCs w:val="20"/>
          </w:rPr>
          <w:delText>统一管理控制台。</w:delText>
        </w:r>
      </w:del>
    </w:p>
    <w:p w:rsidR="00A444E4" w:rsidRDefault="00A444E4" w:rsidP="00C810A7"/>
    <w:p w:rsidR="00A444E4" w:rsidRDefault="00A444E4" w:rsidP="00A444E4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r>
        <w:rPr>
          <w:rFonts w:ascii="Arial" w:hAnsi="Arial" w:cs="Arial"/>
          <w:b/>
          <w:bCs/>
          <w:color w:val="8F4E0B"/>
          <w:sz w:val="36"/>
          <w:szCs w:val="36"/>
        </w:rPr>
        <w:t>依赖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44" w:tooltip="Dependencies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45" w:anchor="UserGuide-zh-%E4%BE%9D%E8%B5%96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2" w:name="UserGuide-zh-%E5%BF%85%E9%9C%80%E4%BE%9D"/>
      <w:bookmarkEnd w:id="22"/>
      <w:r>
        <w:rPr>
          <w:rFonts w:ascii="Arial" w:hAnsi="Arial" w:cs="Arial"/>
          <w:b/>
          <w:bCs/>
          <w:color w:val="8F4E0B"/>
          <w:sz w:val="30"/>
          <w:szCs w:val="30"/>
        </w:rPr>
        <w:t>必需依赖</w:t>
      </w:r>
    </w:p>
    <w:p w:rsidR="00A444E4" w:rsidRDefault="00A444E4" w:rsidP="002C0B4B">
      <w:pPr>
        <w:widowControl/>
        <w:numPr>
          <w:ilvl w:val="0"/>
          <w:numId w:val="3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JDK1.5+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444E4" w:rsidTr="00A444E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444E4" w:rsidRDefault="00A444E4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74" name="图片 7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444E4" w:rsidRDefault="00A444E4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理论上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可以只依赖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JDK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，不依赖于任何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三方库运行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，只需配置使用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JDK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相关实现策略。</w:t>
            </w:r>
          </w:p>
        </w:tc>
      </w:tr>
    </w:tbl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3" w:name="UserGuide-zh-%E7%BC%BA%E7%9C%81%E4%BE%9D"/>
      <w:bookmarkEnd w:id="23"/>
      <w:r>
        <w:rPr>
          <w:rFonts w:ascii="Arial" w:hAnsi="Arial" w:cs="Arial"/>
          <w:b/>
          <w:bCs/>
          <w:color w:val="8F4E0B"/>
          <w:sz w:val="30"/>
          <w:szCs w:val="30"/>
        </w:rPr>
        <w:t>缺省依赖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通过</w:t>
      </w:r>
      <w:r>
        <w:rPr>
          <w:rFonts w:ascii="Arial" w:hAnsi="Arial" w:cs="Arial"/>
          <w:color w:val="000000"/>
          <w:sz w:val="20"/>
          <w:szCs w:val="20"/>
        </w:rPr>
        <w:t>mvn dependency:tree &gt; dep.log</w:t>
      </w:r>
      <w:r>
        <w:rPr>
          <w:rFonts w:ascii="Arial" w:hAnsi="Arial" w:cs="Arial"/>
          <w:color w:val="000000"/>
          <w:sz w:val="20"/>
          <w:szCs w:val="20"/>
        </w:rPr>
        <w:t>命令分析，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缺省依赖以下三方库：</w:t>
      </w:r>
    </w:p>
    <w:p w:rsidR="00A444E4" w:rsidRDefault="00721CE8" w:rsidP="00A444E4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46" w:history="1">
        <w:r w:rsidR="00A444E4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0"/>
      </w:tblGrid>
      <w:tr w:rsidR="00A444E4" w:rsidTr="00A444E4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444E4" w:rsidRDefault="00A444E4" w:rsidP="00A444E4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[INFO] +- com.alibaba:dubbo:jar:2.1.2:compile </w:t>
            </w:r>
          </w:p>
          <w:p w:rsidR="00A444E4" w:rsidRDefault="00A444E4" w:rsidP="00A444E4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[INFO] | +- log4j:log4j:jar:1.2.16:compile </w:t>
            </w:r>
          </w:p>
          <w:p w:rsidR="00A444E4" w:rsidRDefault="00A444E4" w:rsidP="00A444E4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[INFO] | +- org.javassist:javassist:jar:3.15.0-GA:compile </w:t>
            </w:r>
          </w:p>
          <w:p w:rsidR="00A444E4" w:rsidRDefault="00A444E4" w:rsidP="00A444E4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[INFO] | +- org.springframework:spring:jar:2.5.6.SEC03:compile </w:t>
            </w:r>
          </w:p>
          <w:p w:rsidR="00A444E4" w:rsidRDefault="00A444E4" w:rsidP="00A444E4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[INFO] | +- commons-logging:commons-logging:jar:1.1.1:compile </w:t>
            </w:r>
          </w:p>
          <w:p w:rsidR="00A444E4" w:rsidRDefault="00A444E4" w:rsidP="00A444E4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[INFO] | \- org.jboss.netty:netty:jar:3.2.5.Final:compile</w:t>
            </w:r>
          </w:p>
        </w:tc>
      </w:tr>
    </w:tbl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这里所有依赖都是换照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缺省配置选的，这些缺省值是基于稳定性和性能考虑的。</w:t>
      </w:r>
    </w:p>
    <w:p w:rsidR="00A444E4" w:rsidRDefault="00A444E4" w:rsidP="002C0B4B">
      <w:pPr>
        <w:widowControl/>
        <w:numPr>
          <w:ilvl w:val="0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log4j.jar</w:t>
      </w:r>
      <w:r>
        <w:rPr>
          <w:rFonts w:ascii="Arial" w:hAnsi="Arial" w:cs="Arial"/>
          <w:color w:val="000000"/>
          <w:sz w:val="20"/>
          <w:szCs w:val="20"/>
        </w:rPr>
        <w:t>和</w:t>
      </w:r>
      <w:r>
        <w:rPr>
          <w:rFonts w:ascii="Arial" w:hAnsi="Arial" w:cs="Arial"/>
          <w:color w:val="000000"/>
          <w:sz w:val="20"/>
          <w:szCs w:val="20"/>
        </w:rPr>
        <w:t>commons-logging.jar</w:t>
      </w:r>
      <w:r>
        <w:rPr>
          <w:rFonts w:ascii="Arial" w:hAnsi="Arial" w:cs="Arial"/>
          <w:color w:val="000000"/>
          <w:sz w:val="20"/>
          <w:szCs w:val="20"/>
        </w:rPr>
        <w:t>日志输出包。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可以直接去掉，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本身的日志会自动切换为</w:t>
      </w:r>
      <w:r>
        <w:rPr>
          <w:rFonts w:ascii="Arial" w:hAnsi="Arial" w:cs="Arial"/>
          <w:color w:val="000000"/>
          <w:sz w:val="20"/>
          <w:szCs w:val="20"/>
        </w:rPr>
        <w:t>JDK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java.util.logging</w:t>
      </w:r>
      <w:r>
        <w:rPr>
          <w:rFonts w:ascii="Arial" w:hAnsi="Arial" w:cs="Arial"/>
          <w:color w:val="000000"/>
          <w:sz w:val="20"/>
          <w:szCs w:val="20"/>
        </w:rPr>
        <w:t>输出。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但如果其它三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方库比如</w:t>
      </w:r>
      <w:proofErr w:type="gramEnd"/>
      <w:r>
        <w:rPr>
          <w:rFonts w:ascii="Arial" w:hAnsi="Arial" w:cs="Arial"/>
          <w:color w:val="000000"/>
          <w:sz w:val="20"/>
          <w:szCs w:val="20"/>
        </w:rPr>
        <w:t>spring.jar</w:t>
      </w:r>
      <w:r>
        <w:rPr>
          <w:rFonts w:ascii="Arial" w:hAnsi="Arial" w:cs="Arial"/>
          <w:color w:val="000000"/>
          <w:sz w:val="20"/>
          <w:szCs w:val="20"/>
        </w:rPr>
        <w:t>间接依赖</w:t>
      </w:r>
      <w:r>
        <w:rPr>
          <w:rFonts w:ascii="Arial" w:hAnsi="Arial" w:cs="Arial"/>
          <w:color w:val="000000"/>
          <w:sz w:val="20"/>
          <w:szCs w:val="20"/>
        </w:rPr>
        <w:t>commons-logging</w:t>
      </w:r>
      <w:r>
        <w:rPr>
          <w:rFonts w:ascii="Arial" w:hAnsi="Arial" w:cs="Arial"/>
          <w:color w:val="000000"/>
          <w:sz w:val="20"/>
          <w:szCs w:val="20"/>
        </w:rPr>
        <w:t>，则不能去掉。</w:t>
      </w:r>
    </w:p>
    <w:p w:rsidR="00A444E4" w:rsidRDefault="00A444E4" w:rsidP="002C0B4B">
      <w:pPr>
        <w:widowControl/>
        <w:numPr>
          <w:ilvl w:val="0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javassist.jar </w:t>
      </w:r>
      <w:r>
        <w:rPr>
          <w:rFonts w:ascii="Arial" w:hAnsi="Arial" w:cs="Arial"/>
          <w:color w:val="000000"/>
          <w:sz w:val="20"/>
          <w:szCs w:val="20"/>
        </w:rPr>
        <w:t>字节码生成。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</w:t>
      </w:r>
      <w:r>
        <w:rPr>
          <w:rFonts w:ascii="Arial" w:hAnsi="Arial" w:cs="Arial"/>
          <w:color w:val="000000"/>
          <w:sz w:val="20"/>
          <w:szCs w:val="20"/>
        </w:rPr>
        <w:t>&lt;dubbo:provider proxy="jdk" /&gt;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&lt;dubbo:consumer proxy="jdk" /&gt;</w:t>
      </w:r>
      <w:r>
        <w:rPr>
          <w:rFonts w:ascii="Arial" w:hAnsi="Arial" w:cs="Arial"/>
          <w:color w:val="000000"/>
          <w:sz w:val="20"/>
          <w:szCs w:val="20"/>
        </w:rPr>
        <w:t>，以及</w:t>
      </w:r>
      <w:r>
        <w:rPr>
          <w:rFonts w:ascii="Arial" w:hAnsi="Arial" w:cs="Arial"/>
          <w:color w:val="000000"/>
          <w:sz w:val="20"/>
          <w:szCs w:val="20"/>
        </w:rPr>
        <w:t>&lt;dubbo:application compiler="jdk" /&gt;</w:t>
      </w:r>
      <w:r>
        <w:rPr>
          <w:rFonts w:ascii="Arial" w:hAnsi="Arial" w:cs="Arial"/>
          <w:color w:val="000000"/>
          <w:sz w:val="20"/>
          <w:szCs w:val="20"/>
        </w:rPr>
        <w:t>，则不需要。</w:t>
      </w:r>
    </w:p>
    <w:p w:rsidR="00A444E4" w:rsidRDefault="00A444E4" w:rsidP="002C0B4B">
      <w:pPr>
        <w:widowControl/>
        <w:numPr>
          <w:ilvl w:val="0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spring.jar </w:t>
      </w:r>
      <w:r>
        <w:rPr>
          <w:rFonts w:ascii="Arial" w:hAnsi="Arial" w:cs="Arial"/>
          <w:color w:val="000000"/>
          <w:sz w:val="20"/>
          <w:szCs w:val="20"/>
        </w:rPr>
        <w:t>配置解析。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如果用</w:t>
      </w:r>
      <w:r>
        <w:rPr>
          <w:rFonts w:ascii="Arial" w:hAnsi="Arial" w:cs="Arial"/>
          <w:color w:val="000000"/>
          <w:sz w:val="20"/>
          <w:szCs w:val="20"/>
        </w:rPr>
        <w:t>ServiceConfig</w:t>
      </w:r>
      <w:r>
        <w:rPr>
          <w:rFonts w:ascii="Arial" w:hAnsi="Arial" w:cs="Arial"/>
          <w:color w:val="000000"/>
          <w:sz w:val="20"/>
          <w:szCs w:val="20"/>
        </w:rPr>
        <w:t>和</w:t>
      </w:r>
      <w:r>
        <w:rPr>
          <w:rFonts w:ascii="Arial" w:hAnsi="Arial" w:cs="Arial"/>
          <w:color w:val="000000"/>
          <w:sz w:val="20"/>
          <w:szCs w:val="20"/>
        </w:rPr>
        <w:t>ReferenceConfig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API</w:t>
      </w:r>
      <w:r>
        <w:rPr>
          <w:rFonts w:ascii="Arial" w:hAnsi="Arial" w:cs="Arial"/>
          <w:color w:val="000000"/>
          <w:sz w:val="20"/>
          <w:szCs w:val="20"/>
        </w:rPr>
        <w:t>调用，则不需要。</w:t>
      </w:r>
    </w:p>
    <w:p w:rsidR="00A444E4" w:rsidRDefault="00A444E4" w:rsidP="002C0B4B">
      <w:pPr>
        <w:widowControl/>
        <w:numPr>
          <w:ilvl w:val="0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netty.jar </w:t>
      </w:r>
      <w:r>
        <w:rPr>
          <w:rFonts w:ascii="Arial" w:hAnsi="Arial" w:cs="Arial"/>
          <w:color w:val="000000"/>
          <w:sz w:val="20"/>
          <w:szCs w:val="20"/>
        </w:rPr>
        <w:t>网络传输。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</w:t>
      </w:r>
      <w:r>
        <w:rPr>
          <w:rFonts w:ascii="Arial" w:hAnsi="Arial" w:cs="Arial"/>
          <w:color w:val="000000"/>
          <w:sz w:val="20"/>
          <w:szCs w:val="20"/>
        </w:rPr>
        <w:t>&lt;dubbo:protocol server="mina"/&gt;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&lt;dubbo:protocol server="grizzly"/&gt;</w:t>
      </w:r>
      <w:r>
        <w:rPr>
          <w:rFonts w:ascii="Arial" w:hAnsi="Arial" w:cs="Arial"/>
          <w:color w:val="000000"/>
          <w:sz w:val="20"/>
          <w:szCs w:val="20"/>
        </w:rPr>
        <w:t>，则换成</w:t>
      </w:r>
      <w:r>
        <w:rPr>
          <w:rFonts w:ascii="Arial" w:hAnsi="Arial" w:cs="Arial"/>
          <w:color w:val="000000"/>
          <w:sz w:val="20"/>
          <w:szCs w:val="20"/>
        </w:rPr>
        <w:t>mina.jar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grizzly.jar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A444E4" w:rsidRDefault="00A444E4" w:rsidP="002C0B4B">
      <w:pPr>
        <w:widowControl/>
        <w:numPr>
          <w:ilvl w:val="1"/>
          <w:numId w:val="3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</w:t>
      </w:r>
      <w:r>
        <w:rPr>
          <w:rFonts w:ascii="Arial" w:hAnsi="Arial" w:cs="Arial"/>
          <w:color w:val="000000"/>
          <w:sz w:val="20"/>
          <w:szCs w:val="20"/>
        </w:rPr>
        <w:t>&lt;protocol name="rmi"/&gt;</w:t>
      </w:r>
      <w:r>
        <w:rPr>
          <w:rFonts w:ascii="Arial" w:hAnsi="Arial" w:cs="Arial"/>
          <w:color w:val="000000"/>
          <w:sz w:val="20"/>
          <w:szCs w:val="20"/>
        </w:rPr>
        <w:t>，则不需要。</w:t>
      </w:r>
    </w:p>
    <w:p w:rsidR="00A444E4" w:rsidRDefault="00A444E4" w:rsidP="00A444E4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4" w:name="UserGuide-zh-%E5%8F%AF%E9%80%89%E4%BE%9D"/>
      <w:bookmarkEnd w:id="24"/>
      <w:r>
        <w:rPr>
          <w:rFonts w:ascii="Arial" w:hAnsi="Arial" w:cs="Arial"/>
          <w:b/>
          <w:bCs/>
          <w:color w:val="8F4E0B"/>
          <w:sz w:val="30"/>
          <w:szCs w:val="30"/>
        </w:rPr>
        <w:lastRenderedPageBreak/>
        <w:t>可选依赖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以下依赖，在主动配置使用相应实现策略时用到，需自行加入依赖。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mina: 1.1.7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grizzly: 2.1.4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httpclient: 4.1.2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hessian_lite: 3.2.1-fixed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xstream: 1.4.1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fastjson: 1.1.8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zookeeper: 3.3.3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jedis: 2.0.0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xmemcached: 1.3.6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jfreechart: 1.0.13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hessian: 4.0.7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jetty: 6.1.26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hibernate-validator: 4.2.0.Final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zkclient: 0.1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curator: 1.1.10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cxf: 2.6.1</w:t>
      </w:r>
    </w:p>
    <w:p w:rsidR="00A444E4" w:rsidRDefault="00A444E4" w:rsidP="002C0B4B">
      <w:pPr>
        <w:widowControl/>
        <w:numPr>
          <w:ilvl w:val="0"/>
          <w:numId w:val="3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thrift: 0.8.0</w:t>
      </w:r>
    </w:p>
    <w:p w:rsidR="00A444E4" w:rsidRDefault="00A444E4" w:rsidP="00A444E4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JEE:</w:t>
      </w:r>
    </w:p>
    <w:p w:rsidR="00A444E4" w:rsidRDefault="00A444E4" w:rsidP="002C0B4B">
      <w:pPr>
        <w:widowControl/>
        <w:numPr>
          <w:ilvl w:val="0"/>
          <w:numId w:val="3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servlet: 2.5</w:t>
      </w:r>
    </w:p>
    <w:p w:rsidR="00A444E4" w:rsidRDefault="00A444E4" w:rsidP="002C0B4B">
      <w:pPr>
        <w:widowControl/>
        <w:numPr>
          <w:ilvl w:val="0"/>
          <w:numId w:val="3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bsf: 3.1</w:t>
      </w:r>
    </w:p>
    <w:p w:rsidR="00A444E4" w:rsidRDefault="00A444E4" w:rsidP="002C0B4B">
      <w:pPr>
        <w:widowControl/>
        <w:numPr>
          <w:ilvl w:val="0"/>
          <w:numId w:val="3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validation-api: 1.0.0.GA</w:t>
      </w:r>
    </w:p>
    <w:p w:rsidR="00A444E4" w:rsidRDefault="00A444E4" w:rsidP="002C0B4B">
      <w:pPr>
        <w:widowControl/>
        <w:numPr>
          <w:ilvl w:val="0"/>
          <w:numId w:val="3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jcache: 0.4</w:t>
      </w:r>
    </w:p>
    <w:p w:rsidR="00A968BA" w:rsidRDefault="00A968BA" w:rsidP="00A968BA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bookmarkStart w:id="25" w:name="UserGuide-zh-%E9%85%8D%E7%BD%AE"/>
      <w:bookmarkEnd w:id="25"/>
      <w:r>
        <w:rPr>
          <w:rFonts w:ascii="Arial" w:hAnsi="Arial" w:cs="Arial"/>
          <w:b/>
          <w:bCs/>
          <w:color w:val="8F4E0B"/>
          <w:sz w:val="36"/>
          <w:szCs w:val="36"/>
        </w:rPr>
        <w:t>配置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47" w:tooltip="Configs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48" w:anchor="UserGuide-zh-%E9%85%8D%E7%BD%AE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A968BA" w:rsidRDefault="00A968BA" w:rsidP="00A968BA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6" w:name="UserGuide-zh-Xml%E9%85%8D%E7%BD%AE"/>
      <w:bookmarkEnd w:id="26"/>
      <w:r>
        <w:rPr>
          <w:rFonts w:ascii="Arial" w:hAnsi="Arial" w:cs="Arial"/>
          <w:b/>
          <w:bCs/>
          <w:color w:val="8F4E0B"/>
          <w:sz w:val="30"/>
          <w:szCs w:val="30"/>
        </w:rPr>
        <w:t>Xml</w:t>
      </w:r>
      <w:r>
        <w:rPr>
          <w:rFonts w:ascii="Arial" w:hAnsi="Arial" w:cs="Arial"/>
          <w:b/>
          <w:bCs/>
          <w:color w:val="8F4E0B"/>
          <w:sz w:val="30"/>
          <w:szCs w:val="30"/>
        </w:rPr>
        <w:t>配置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49" w:tooltip="Xml Config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50" w:anchor="UserGuide-zh-Xml%E9%85%8D%E7%BD%AE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11"/>
        <w:gridCol w:w="30"/>
        <w:gridCol w:w="8025"/>
      </w:tblGrid>
      <w:tr w:rsidR="00A968BA" w:rsidTr="00A968BA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6" name="图片 36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配置项说明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详细配置项，请参见：</w:t>
            </w:r>
            <w:hyperlink r:id="rId151" w:anchor="UserGuide-zh-%E9%85%8D%E7%BD%AE%E5%8F%82%E8%80%83%E6%89%8B%E5%86%8C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配置参考手册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152" w:tooltip="Configuration Reference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5" name="图片 35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使用说明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如果不想使用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配置，而希望通过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的方式进行调用，请参见：</w:t>
            </w:r>
            <w:hyperlink r:id="rId153" w:anchor="UserGuide-zh-API%E9%85%8D%E7%BD%AE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API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154" w:tooltip="API Config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A968BA" w:rsidRDefault="00A968BA" w:rsidP="00A968BA">
      <w:pPr>
        <w:shd w:val="clear" w:color="auto" w:fill="FFFFFF"/>
        <w:spacing w:line="260" w:lineRule="atLeast"/>
        <w:rPr>
          <w:rFonts w:ascii="Arial" w:hAnsi="Arial" w:cs="Arial"/>
          <w:vanish/>
          <w:color w:val="00000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530"/>
        <w:gridCol w:w="7836"/>
      </w:tblGrid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>
                  <wp:extent cx="156210" cy="156210"/>
                  <wp:effectExtent l="0" t="0" r="0" b="0"/>
                  <wp:docPr id="34" name="图片 3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配置使用说明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想知道如何使用配置，请参见：</w:t>
            </w:r>
            <w:hyperlink r:id="rId155" w:anchor="UserGuide-zh-%E5%BF%AB%E9%80%9F%E5%90%AF%E5%8A%A8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快速启动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156" w:tooltip="Quick Start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示例：</w:t>
      </w:r>
    </w:p>
    <w:p w:rsidR="00A968BA" w:rsidRDefault="00A968BA" w:rsidP="00A968BA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provider.xml</w:t>
      </w:r>
    </w:p>
    <w:p w:rsidR="00A968BA" w:rsidRDefault="00721CE8" w:rsidP="00A968BA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57" w:history="1">
        <w:r w:rsidR="00A968BA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2"/>
        <w:gridCol w:w="7704"/>
      </w:tblGrid>
      <w:tr w:rsidR="00A968BA" w:rsidTr="00A968BA">
        <w:trPr>
          <w:tblCellSpacing w:w="0" w:type="dxa"/>
        </w:trPr>
        <w:tc>
          <w:tcPr>
            <w:tcW w:w="0" w:type="auto"/>
            <w:gridSpan w:val="2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Style w:val="HTML"/>
                <w:color w:val="000000"/>
              </w:rPr>
              <w:t>&lt;?xml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version="1.0"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encoding="UTF-8"?&gt;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xmlns="</w:t>
            </w:r>
            <w:hyperlink r:id="rId158" w:history="1">
              <w:r>
                <w:rPr>
                  <w:rStyle w:val="a4"/>
                </w:rPr>
                <w:t>http://www.springframework.org/schema/beans"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xmlns:xsi="</w:t>
            </w:r>
            <w:hyperlink r:id="rId159" w:history="1">
              <w:r>
                <w:rPr>
                  <w:rStyle w:val="a4"/>
                </w:rPr>
                <w:t>http://www.w3.org/2001/XMLSchema-instance"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xmlns:dubbo="</w:t>
            </w:r>
            <w:hyperlink r:id="rId160" w:history="1">
              <w:r>
                <w:rPr>
                  <w:rStyle w:val="a4"/>
                </w:rPr>
                <w:t>http://code.alibabatech.com/schema/dubbo"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xsi:schemaLocation="http://www.springframework.org/schema/beans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http://www.springframework.org/schema/beans/spring-beans.xsd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http://code.alibabatech.com/schema/dubbo/dubbo.xsd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"&gt;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&lt;dubbo:application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name="hello-world-app"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address="multicast://224.5.6.7:1234"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port="20880"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interface="com.alibaba.dubbo.demo.DemoService"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ref="demoServiceLocal"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id="demoServiceRemote"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interface="com.alibaba.dubbo.demo.DemoService"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&lt;/beans&gt;</w:t>
            </w:r>
          </w:p>
        </w:tc>
      </w:tr>
      <w:tr w:rsidR="00A968BA" w:rsidTr="00A968BA">
        <w:tblPrEx>
          <w:tblCellSpacing w:w="15" w:type="dxa"/>
          <w:shd w:val="clear" w:color="auto" w:fill="DDFFDD"/>
          <w:tblCellMar>
            <w:left w:w="300" w:type="dxa"/>
            <w:right w:w="30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3" name="图片 33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所有标签者支持自定义参数，用于不同扩展点实现的特殊配置。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如：</w:t>
      </w:r>
    </w:p>
    <w:p w:rsidR="00A968BA" w:rsidRDefault="00721CE8" w:rsidP="00A968BA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61" w:history="1">
        <w:r w:rsidR="00A968BA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57"/>
      </w:tblGrid>
      <w:tr w:rsidR="00A968BA" w:rsidTr="00A968BA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name="jms"&gt;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&lt;dubbo:parameter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key="queue"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value="10.20.31.22"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&lt;/dubbo:protocol&gt;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  <w:r>
        <w:rPr>
          <w:rFonts w:ascii="Arial" w:hAnsi="Arial" w:cs="Arial"/>
          <w:color w:val="000000"/>
          <w:sz w:val="20"/>
          <w:szCs w:val="20"/>
        </w:rPr>
        <w:t>(2.1.0</w:t>
      </w:r>
      <w:r>
        <w:rPr>
          <w:rFonts w:ascii="Arial" w:hAnsi="Arial" w:cs="Arial"/>
          <w:color w:val="000000"/>
          <w:sz w:val="20"/>
          <w:szCs w:val="20"/>
        </w:rPr>
        <w:t>开始支持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89"/>
        <w:gridCol w:w="7977"/>
      </w:tblGrid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2" name="图片 32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注意声明：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xmlns:p="http://www.springframework.org/schema/p"</w:t>
            </w:r>
          </w:p>
        </w:tc>
      </w:tr>
    </w:tbl>
    <w:p w:rsidR="00A968BA" w:rsidRDefault="00721CE8" w:rsidP="00A968BA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62" w:history="1">
        <w:r w:rsidR="00A968BA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90"/>
      </w:tblGrid>
      <w:tr w:rsidR="00A968BA" w:rsidTr="00A968BA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xmlns="</w:t>
            </w:r>
            <w:hyperlink r:id="rId163" w:history="1">
              <w:r>
                <w:rPr>
                  <w:rStyle w:val="a4"/>
                </w:rPr>
                <w:t>http://www.springframework.org/schema/beans"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xmlns:xsi="</w:t>
            </w:r>
            <w:hyperlink r:id="rId164" w:history="1">
              <w:r>
                <w:rPr>
                  <w:rStyle w:val="a4"/>
                </w:rPr>
                <w:t>http://www.w3.org/2001/XMLSchema-instance"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xmlns:dubbo="</w:t>
            </w:r>
            <w:hyperlink r:id="rId165" w:history="1">
              <w:r>
                <w:rPr>
                  <w:rStyle w:val="a4"/>
                </w:rPr>
                <w:t>http://code.alibabatech.com/schema/dubbo"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xmlns:p="</w:t>
            </w:r>
            <w:hyperlink r:id="rId166" w:history="1">
              <w:r>
                <w:rPr>
                  <w:rStyle w:val="a4"/>
                </w:rPr>
                <w:t>http://www.springframework.org/schema/p"</w:t>
              </w:r>
            </w:hyperlink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xsi:schemaLocation="http://www.springframework.org/schema/beans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 xml:space="preserve">http://www.springframework.org/schema/beans/spring-beans.xsd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http://code.alibabatech.com/schema/dubbo/dubbo.xsd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"&gt;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name="jms"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p:queue="10.20.31.22"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A968BA" w:rsidRDefault="00A968BA" w:rsidP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&lt;/beans&gt;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lastRenderedPageBreak/>
        <w:t>Configuration Relation: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255895" cy="4341495"/>
            <wp:effectExtent l="0" t="0" r="1905" b="1905"/>
            <wp:docPr id="31" name="图片 31" descr="http://code.alibabatech.com/wiki/download/attachments/7668102/dubbo-config.jpg?version=1&amp;modificationDate=133070812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ode.alibabatech.com/wiki/download/attachments/7668102/dubbo-config.jpg?version=1&amp;modificationDate=133070812100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68" w:anchor="UserGuide-zh-%253Cdubbo%253Aservice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&lt;dubbo:service/&gt;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服务配置，用于暴露一个服务，定义服务的元信息，一个服务可以用多个协议暴露，一个服务也可以注册到多个注册中心。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69" w:anchor="UserGuide-zh-%253Cdubbo%253Areference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&lt;dubbo:reference/&gt;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引用配置，用于创建一个远程服务代理，一个引用可以指向多个注册中心。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0" w:anchor="UserGuide-zh-%253Cdubbo%253Aprotocol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&lt;dubbo:protocol/&gt;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协议配置，用于配置提供服务的协议信息，协议由提供方指定，消费方被动接受。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1" w:anchor="UserGuide-zh-%253Cdubbo%253Aapplication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&lt;dubbo:application/&gt;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应用配置，用于配置当前应用信息，不管该应用是提供者还是消费者。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2" w:anchor="UserGuide-zh-%253Cdubbo%253Amodule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&lt;dubbo:module/&gt;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模块配置，用于配置当前模块信息，可选。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3" w:anchor="UserGuide-zh-%253Cdubbo%253Aregistry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&lt;dubbo:registry/&gt;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注册中心配置，用于配置连接注册中心相关信息。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4" w:anchor="UserGuide-zh-%253Cdubbo%253Amonitor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&lt;dubbo:monitor/&gt;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监控中心配置，用于配置连接监控中心相关信息，可选。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5" w:anchor="UserGuide-zh-%253Cdubbo%253Aprovider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&lt;dubbo:provider/&gt;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提供方的缺省值，当</w:t>
      </w:r>
      <w:r w:rsidR="00A968BA">
        <w:rPr>
          <w:rFonts w:ascii="Arial" w:hAnsi="Arial" w:cs="Arial"/>
          <w:color w:val="000000"/>
          <w:sz w:val="20"/>
          <w:szCs w:val="20"/>
        </w:rPr>
        <w:t>ProtocolConfig</w:t>
      </w:r>
      <w:r w:rsidR="00A968BA">
        <w:rPr>
          <w:rFonts w:ascii="Arial" w:hAnsi="Arial" w:cs="Arial"/>
          <w:color w:val="000000"/>
          <w:sz w:val="20"/>
          <w:szCs w:val="20"/>
        </w:rPr>
        <w:t>和</w:t>
      </w:r>
      <w:r w:rsidR="00A968BA">
        <w:rPr>
          <w:rFonts w:ascii="Arial" w:hAnsi="Arial" w:cs="Arial"/>
          <w:color w:val="000000"/>
          <w:sz w:val="20"/>
          <w:szCs w:val="20"/>
        </w:rPr>
        <w:t>ServiceConfig</w:t>
      </w:r>
      <w:r w:rsidR="00A968BA">
        <w:rPr>
          <w:rFonts w:ascii="Arial" w:hAnsi="Arial" w:cs="Arial"/>
          <w:color w:val="000000"/>
          <w:sz w:val="20"/>
          <w:szCs w:val="20"/>
        </w:rPr>
        <w:t>某属性没有配置时，采用此缺省值，可选。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6" w:anchor="UserGuide-zh-%253Cdubbo%253Aconsumer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&lt;dubbo:consumer/&gt;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消费方缺省配置，当</w:t>
      </w:r>
      <w:r w:rsidR="00A968BA">
        <w:rPr>
          <w:rFonts w:ascii="Arial" w:hAnsi="Arial" w:cs="Arial"/>
          <w:color w:val="000000"/>
          <w:sz w:val="20"/>
          <w:szCs w:val="20"/>
        </w:rPr>
        <w:t>ReferenceConfig</w:t>
      </w:r>
      <w:r w:rsidR="00A968BA">
        <w:rPr>
          <w:rFonts w:ascii="Arial" w:hAnsi="Arial" w:cs="Arial"/>
          <w:color w:val="000000"/>
          <w:sz w:val="20"/>
          <w:szCs w:val="20"/>
        </w:rPr>
        <w:t>某属性没有配置时，采用此缺省值，可选。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7" w:anchor="UserGuide-zh-%253Cdubbo%253Amethod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&lt;dubbo:method/&gt;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方法配置，用于</w:t>
      </w:r>
      <w:r w:rsidR="00A968BA">
        <w:rPr>
          <w:rFonts w:ascii="Arial" w:hAnsi="Arial" w:cs="Arial"/>
          <w:color w:val="000000"/>
          <w:sz w:val="20"/>
          <w:szCs w:val="20"/>
        </w:rPr>
        <w:t>ServiceConfig</w:t>
      </w:r>
      <w:r w:rsidR="00A968BA">
        <w:rPr>
          <w:rFonts w:ascii="Arial" w:hAnsi="Arial" w:cs="Arial"/>
          <w:color w:val="000000"/>
          <w:sz w:val="20"/>
          <w:szCs w:val="20"/>
        </w:rPr>
        <w:t>和</w:t>
      </w:r>
      <w:r w:rsidR="00A968BA">
        <w:rPr>
          <w:rFonts w:ascii="Arial" w:hAnsi="Arial" w:cs="Arial"/>
          <w:color w:val="000000"/>
          <w:sz w:val="20"/>
          <w:szCs w:val="20"/>
        </w:rPr>
        <w:t>ReferenceConfig</w:t>
      </w:r>
      <w:r w:rsidR="00A968BA">
        <w:rPr>
          <w:rFonts w:ascii="Arial" w:hAnsi="Arial" w:cs="Arial"/>
          <w:color w:val="000000"/>
          <w:sz w:val="20"/>
          <w:szCs w:val="20"/>
        </w:rPr>
        <w:t>指定</w:t>
      </w:r>
      <w:proofErr w:type="gramStart"/>
      <w:r w:rsidR="00A968BA">
        <w:rPr>
          <w:rFonts w:ascii="Arial" w:hAnsi="Arial" w:cs="Arial"/>
          <w:color w:val="000000"/>
          <w:sz w:val="20"/>
          <w:szCs w:val="20"/>
        </w:rPr>
        <w:t>方法级</w:t>
      </w:r>
      <w:proofErr w:type="gramEnd"/>
      <w:r w:rsidR="00A968BA">
        <w:rPr>
          <w:rFonts w:ascii="Arial" w:hAnsi="Arial" w:cs="Arial"/>
          <w:color w:val="000000"/>
          <w:sz w:val="20"/>
          <w:szCs w:val="20"/>
        </w:rPr>
        <w:t>的配置信息。</w:t>
      </w:r>
    </w:p>
    <w:p w:rsidR="00A968BA" w:rsidRDefault="00721CE8" w:rsidP="002C0B4B">
      <w:pPr>
        <w:widowControl/>
        <w:numPr>
          <w:ilvl w:val="0"/>
          <w:numId w:val="3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hyperlink r:id="rId178" w:anchor="UserGuide-zh-%253Cdubbo%253Aargument%252F%253E" w:history="1">
        <w:r w:rsidR="00A968BA">
          <w:rPr>
            <w:rStyle w:val="a4"/>
            <w:rFonts w:ascii="Arial" w:hAnsi="Arial" w:cs="Arial"/>
            <w:sz w:val="20"/>
            <w:szCs w:val="20"/>
          </w:rPr>
          <w:t>&lt;dubbo:argument/&gt;</w:t>
        </w:r>
      </w:hyperlink>
      <w:r w:rsidR="00A968BA">
        <w:rPr>
          <w:rFonts w:ascii="Arial" w:hAnsi="Arial" w:cs="Arial"/>
          <w:color w:val="000000"/>
          <w:sz w:val="20"/>
          <w:szCs w:val="20"/>
        </w:rPr>
        <w:t xml:space="preserve"> </w:t>
      </w:r>
      <w:r w:rsidR="00A968BA">
        <w:rPr>
          <w:rFonts w:ascii="Arial" w:hAnsi="Arial" w:cs="Arial"/>
          <w:color w:val="000000"/>
          <w:sz w:val="20"/>
          <w:szCs w:val="20"/>
        </w:rPr>
        <w:t>用于指定方法参数配置。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Configuration Override: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716905" cy="5906770"/>
            <wp:effectExtent l="0" t="0" r="0" b="0"/>
            <wp:docPr id="30" name="图片 30" descr="http://code.alibabatech.com/wiki/download/attachments/7668102/dubbo-config-override.jpg?version=1&amp;modificationDate=133070812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ode.alibabatech.com/wiki/download/attachments/7668102/dubbo-config-override.jpg?version=1&amp;modificationDate=133070812800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8BA" w:rsidRDefault="00A968BA" w:rsidP="002C0B4B">
      <w:pPr>
        <w:widowControl/>
        <w:numPr>
          <w:ilvl w:val="0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上图中以</w:t>
      </w:r>
      <w:r>
        <w:rPr>
          <w:rFonts w:ascii="Arial" w:hAnsi="Arial" w:cs="Arial"/>
          <w:color w:val="000000"/>
          <w:sz w:val="20"/>
          <w:szCs w:val="20"/>
        </w:rPr>
        <w:t>timeout</w:t>
      </w:r>
      <w:r>
        <w:rPr>
          <w:rFonts w:ascii="Arial" w:hAnsi="Arial" w:cs="Arial"/>
          <w:color w:val="000000"/>
          <w:sz w:val="20"/>
          <w:szCs w:val="20"/>
        </w:rPr>
        <w:t>为例，显示了配置的查找顺序，其它</w:t>
      </w:r>
      <w:r>
        <w:rPr>
          <w:rFonts w:ascii="Arial" w:hAnsi="Arial" w:cs="Arial"/>
          <w:color w:val="000000"/>
          <w:sz w:val="20"/>
          <w:szCs w:val="20"/>
        </w:rPr>
        <w:t>retries, loadbalance, actives</w:t>
      </w:r>
      <w:r>
        <w:rPr>
          <w:rFonts w:ascii="Arial" w:hAnsi="Arial" w:cs="Arial"/>
          <w:color w:val="000000"/>
          <w:sz w:val="20"/>
          <w:szCs w:val="20"/>
        </w:rPr>
        <w:t>等类似。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968BA" w:rsidRDefault="00A968BA" w:rsidP="002C0B4B">
      <w:pPr>
        <w:widowControl/>
        <w:numPr>
          <w:ilvl w:val="1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>方法级</w:t>
      </w:r>
      <w:proofErr w:type="gramEnd"/>
      <w:r>
        <w:rPr>
          <w:rFonts w:ascii="Arial" w:hAnsi="Arial" w:cs="Arial"/>
          <w:color w:val="000000"/>
          <w:sz w:val="20"/>
          <w:szCs w:val="20"/>
        </w:rPr>
        <w:t>优先，接口级次之，全局配置再次之。</w:t>
      </w:r>
    </w:p>
    <w:p w:rsidR="00A968BA" w:rsidRDefault="00A968BA" w:rsidP="002C0B4B">
      <w:pPr>
        <w:widowControl/>
        <w:numPr>
          <w:ilvl w:val="1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如果级别一样，则消费方优先，提供方次之。</w:t>
      </w:r>
    </w:p>
    <w:p w:rsidR="00A968BA" w:rsidRDefault="00A968BA" w:rsidP="002C0B4B">
      <w:pPr>
        <w:widowControl/>
        <w:numPr>
          <w:ilvl w:val="0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其中，服务提供方配置，通过</w:t>
      </w:r>
      <w:r>
        <w:rPr>
          <w:rFonts w:ascii="Arial" w:hAnsi="Arial" w:cs="Arial"/>
          <w:color w:val="000000"/>
          <w:sz w:val="20"/>
          <w:szCs w:val="20"/>
        </w:rPr>
        <w:t>URL</w:t>
      </w:r>
      <w:r>
        <w:rPr>
          <w:rFonts w:ascii="Arial" w:hAnsi="Arial" w:cs="Arial"/>
          <w:color w:val="000000"/>
          <w:sz w:val="20"/>
          <w:szCs w:val="20"/>
        </w:rPr>
        <w:t>经由注册中心传递给消费方。</w:t>
      </w:r>
    </w:p>
    <w:p w:rsidR="00A968BA" w:rsidRDefault="00A968BA" w:rsidP="002C0B4B">
      <w:pPr>
        <w:widowControl/>
        <w:numPr>
          <w:ilvl w:val="0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建议由服务提供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方设置</w:t>
      </w:r>
      <w:proofErr w:type="gramEnd"/>
      <w:r>
        <w:rPr>
          <w:rFonts w:ascii="Arial" w:hAnsi="Arial" w:cs="Arial"/>
          <w:color w:val="000000"/>
          <w:sz w:val="20"/>
          <w:szCs w:val="20"/>
        </w:rPr>
        <w:t>超时，因为一个方法需要执行多长时间，服务提供方更清楚，如果一个消费方同时引用多个服务，就不需要关心每个服务的超时设置。</w:t>
      </w:r>
    </w:p>
    <w:p w:rsidR="00A968BA" w:rsidRDefault="00A968BA" w:rsidP="002C0B4B">
      <w:pPr>
        <w:widowControl/>
        <w:numPr>
          <w:ilvl w:val="0"/>
          <w:numId w:val="3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理论上</w:t>
      </w:r>
      <w:r>
        <w:rPr>
          <w:rFonts w:ascii="Arial" w:hAnsi="Arial" w:cs="Arial"/>
          <w:color w:val="000000"/>
          <w:sz w:val="20"/>
          <w:szCs w:val="20"/>
        </w:rPr>
        <w:t>ReferenceConfig</w:t>
      </w:r>
      <w:r>
        <w:rPr>
          <w:rFonts w:ascii="Arial" w:hAnsi="Arial" w:cs="Arial"/>
          <w:color w:val="000000"/>
          <w:sz w:val="20"/>
          <w:szCs w:val="20"/>
        </w:rPr>
        <w:t>的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非服务</w:t>
      </w:r>
      <w:proofErr w:type="gramEnd"/>
      <w:r>
        <w:rPr>
          <w:rFonts w:ascii="Arial" w:hAnsi="Arial" w:cs="Arial"/>
          <w:color w:val="000000"/>
          <w:sz w:val="20"/>
          <w:szCs w:val="20"/>
        </w:rPr>
        <w:t>标识配置，在</w:t>
      </w:r>
      <w:r>
        <w:rPr>
          <w:rFonts w:ascii="Arial" w:hAnsi="Arial" w:cs="Arial"/>
          <w:color w:val="000000"/>
          <w:sz w:val="20"/>
          <w:szCs w:val="20"/>
        </w:rPr>
        <w:t>ConsumerConfig</w:t>
      </w:r>
      <w:r>
        <w:rPr>
          <w:rFonts w:ascii="Arial" w:hAnsi="Arial" w:cs="Arial"/>
          <w:color w:val="000000"/>
          <w:sz w:val="20"/>
          <w:szCs w:val="20"/>
        </w:rPr>
        <w:t>，</w:t>
      </w:r>
      <w:r>
        <w:rPr>
          <w:rFonts w:ascii="Arial" w:hAnsi="Arial" w:cs="Arial"/>
          <w:color w:val="000000"/>
          <w:sz w:val="20"/>
          <w:szCs w:val="20"/>
        </w:rPr>
        <w:t>ServiceConfig, ProviderConfig</w:t>
      </w:r>
      <w:r>
        <w:rPr>
          <w:rFonts w:ascii="Arial" w:hAnsi="Arial" w:cs="Arial"/>
          <w:color w:val="000000"/>
          <w:sz w:val="20"/>
          <w:szCs w:val="20"/>
        </w:rPr>
        <w:t>均可以缺省配置。</w:t>
      </w:r>
    </w:p>
    <w:p w:rsidR="00A968BA" w:rsidRDefault="00A968BA" w:rsidP="00A968BA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7" w:name="UserGuide-zh-%E5%B1%9E%E6%80%A7%E9%85%8D"/>
      <w:bookmarkEnd w:id="27"/>
      <w:r>
        <w:rPr>
          <w:rFonts w:ascii="Arial" w:hAnsi="Arial" w:cs="Arial"/>
          <w:b/>
          <w:bCs/>
          <w:color w:val="8F4E0B"/>
          <w:sz w:val="30"/>
          <w:szCs w:val="30"/>
        </w:rPr>
        <w:t>属性配置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80" w:tooltip="Properties Config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81" w:anchor="UserGuide-zh-%E5%B1%9E%E6%80%A7%E9%85%8D%E7%BD%AE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9" name="图片 29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如果公共配置很简单，没有多注册中心，多协议等情况，或者想多个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容器想共享配置，可以使用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dubbo.properties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作为缺省配置。</w:t>
            </w:r>
          </w:p>
        </w:tc>
      </w:tr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8" name="图片 28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将自动加载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classpath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根目录下的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dubbo.properties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，可以通过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JVM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启动参数：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-Ddubbo.properties.file=xxx.properties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改变缺省配置位置。</w:t>
            </w:r>
          </w:p>
        </w:tc>
      </w:tr>
    </w:tbl>
    <w:p w:rsidR="00A968BA" w:rsidRDefault="00A968BA" w:rsidP="00A968BA">
      <w:pPr>
        <w:shd w:val="clear" w:color="auto" w:fill="FFFFFF"/>
        <w:spacing w:line="260" w:lineRule="atLeast"/>
        <w:rPr>
          <w:rFonts w:ascii="Arial" w:hAnsi="Arial" w:cs="Arial"/>
          <w:vanish/>
          <w:color w:val="00000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A968BA" w:rsidTr="00A968BA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7" name="图片 27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A968BA" w:rsidRDefault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classpath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根目录下存在多个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dubbo.properties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，比如多个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jar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包中有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dubbo.properties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会任意加载，并打印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Error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日志，后续可能改为抛异常。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映射规则：</w:t>
      </w:r>
    </w:p>
    <w:p w:rsidR="00A968BA" w:rsidRDefault="00A968BA" w:rsidP="002C0B4B">
      <w:pPr>
        <w:widowControl/>
        <w:numPr>
          <w:ilvl w:val="0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将</w:t>
      </w:r>
      <w:r>
        <w:rPr>
          <w:rFonts w:ascii="Arial" w:hAnsi="Arial" w:cs="Arial"/>
          <w:color w:val="000000"/>
          <w:sz w:val="20"/>
          <w:szCs w:val="20"/>
        </w:rPr>
        <w:t>XML</w:t>
      </w:r>
      <w:r>
        <w:rPr>
          <w:rFonts w:ascii="Arial" w:hAnsi="Arial" w:cs="Arial"/>
          <w:color w:val="000000"/>
          <w:sz w:val="20"/>
          <w:szCs w:val="20"/>
        </w:rPr>
        <w:t>配置的标签名，加属性名，用点分隔，多个属性拆成多行：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968BA" w:rsidRDefault="00A968BA" w:rsidP="002C0B4B">
      <w:pPr>
        <w:widowControl/>
        <w:numPr>
          <w:ilvl w:val="1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比如：</w:t>
      </w:r>
      <w:r>
        <w:rPr>
          <w:rFonts w:ascii="Arial" w:hAnsi="Arial" w:cs="Arial"/>
          <w:color w:val="000000"/>
          <w:sz w:val="20"/>
          <w:szCs w:val="20"/>
        </w:rPr>
        <w:t>dubbo.application.name=foo</w:t>
      </w:r>
      <w:r>
        <w:rPr>
          <w:rFonts w:ascii="Arial" w:hAnsi="Arial" w:cs="Arial"/>
          <w:color w:val="000000"/>
          <w:sz w:val="20"/>
          <w:szCs w:val="20"/>
        </w:rPr>
        <w:t>等价于</w:t>
      </w:r>
      <w:r>
        <w:rPr>
          <w:rFonts w:ascii="Arial" w:hAnsi="Arial" w:cs="Arial"/>
          <w:color w:val="000000"/>
          <w:sz w:val="20"/>
          <w:szCs w:val="20"/>
        </w:rPr>
        <w:t>&lt;dubbo:application name="foo" /&gt;</w:t>
      </w:r>
    </w:p>
    <w:p w:rsidR="00A968BA" w:rsidRDefault="00A968BA" w:rsidP="002C0B4B">
      <w:pPr>
        <w:widowControl/>
        <w:numPr>
          <w:ilvl w:val="1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比如：</w:t>
      </w:r>
      <w:r>
        <w:rPr>
          <w:rFonts w:ascii="Arial" w:hAnsi="Arial" w:cs="Arial"/>
          <w:color w:val="000000"/>
          <w:sz w:val="20"/>
          <w:szCs w:val="20"/>
        </w:rPr>
        <w:t>dubbo.registry.address=10.20.153.10:9090</w:t>
      </w:r>
      <w:r>
        <w:rPr>
          <w:rFonts w:ascii="Arial" w:hAnsi="Arial" w:cs="Arial"/>
          <w:color w:val="000000"/>
          <w:sz w:val="20"/>
          <w:szCs w:val="20"/>
        </w:rPr>
        <w:t>等价于</w:t>
      </w:r>
      <w:r>
        <w:rPr>
          <w:rFonts w:ascii="Arial" w:hAnsi="Arial" w:cs="Arial"/>
          <w:color w:val="000000"/>
          <w:sz w:val="20"/>
          <w:szCs w:val="20"/>
        </w:rPr>
        <w:t>&lt;dubbo:registry address="10.20.153.10:9090" /&gt;</w:t>
      </w:r>
    </w:p>
    <w:p w:rsidR="00A968BA" w:rsidRDefault="00A968BA" w:rsidP="002C0B4B">
      <w:pPr>
        <w:widowControl/>
        <w:numPr>
          <w:ilvl w:val="0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</w:t>
      </w:r>
      <w:r>
        <w:rPr>
          <w:rFonts w:ascii="Arial" w:hAnsi="Arial" w:cs="Arial"/>
          <w:color w:val="000000"/>
          <w:sz w:val="20"/>
          <w:szCs w:val="20"/>
        </w:rPr>
        <w:t>XML</w:t>
      </w:r>
      <w:r>
        <w:rPr>
          <w:rFonts w:ascii="Arial" w:hAnsi="Arial" w:cs="Arial"/>
          <w:color w:val="000000"/>
          <w:sz w:val="20"/>
          <w:szCs w:val="20"/>
        </w:rPr>
        <w:t>有多行同名标签配置，可用</w:t>
      </w:r>
      <w:r>
        <w:rPr>
          <w:rFonts w:ascii="Arial" w:hAnsi="Arial" w:cs="Arial"/>
          <w:color w:val="000000"/>
          <w:sz w:val="20"/>
          <w:szCs w:val="20"/>
        </w:rPr>
        <w:t>id</w:t>
      </w:r>
      <w:r>
        <w:rPr>
          <w:rFonts w:ascii="Arial" w:hAnsi="Arial" w:cs="Arial"/>
          <w:color w:val="000000"/>
          <w:sz w:val="20"/>
          <w:szCs w:val="20"/>
        </w:rPr>
        <w:t>号区分，如果没有</w:t>
      </w:r>
      <w:r>
        <w:rPr>
          <w:rFonts w:ascii="Arial" w:hAnsi="Arial" w:cs="Arial"/>
          <w:color w:val="000000"/>
          <w:sz w:val="20"/>
          <w:szCs w:val="20"/>
        </w:rPr>
        <w:t>id</w:t>
      </w:r>
      <w:r>
        <w:rPr>
          <w:rFonts w:ascii="Arial" w:hAnsi="Arial" w:cs="Arial"/>
          <w:color w:val="000000"/>
          <w:sz w:val="20"/>
          <w:szCs w:val="20"/>
        </w:rPr>
        <w:t>号将对所有同名标签生效：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968BA" w:rsidRDefault="00A968BA" w:rsidP="002C0B4B">
      <w:pPr>
        <w:widowControl/>
        <w:numPr>
          <w:ilvl w:val="1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比如：</w:t>
      </w:r>
      <w:r>
        <w:rPr>
          <w:rFonts w:ascii="Arial" w:hAnsi="Arial" w:cs="Arial"/>
          <w:color w:val="000000"/>
          <w:sz w:val="20"/>
          <w:szCs w:val="20"/>
        </w:rPr>
        <w:t>dubbo.protocol.rmi.port=1234</w:t>
      </w:r>
      <w:r>
        <w:rPr>
          <w:rFonts w:ascii="Arial" w:hAnsi="Arial" w:cs="Arial"/>
          <w:color w:val="000000"/>
          <w:sz w:val="20"/>
          <w:szCs w:val="20"/>
        </w:rPr>
        <w:t>等价于</w:t>
      </w:r>
      <w:r>
        <w:rPr>
          <w:rFonts w:ascii="Arial" w:hAnsi="Arial" w:cs="Arial"/>
          <w:color w:val="000000"/>
          <w:sz w:val="20"/>
          <w:szCs w:val="20"/>
        </w:rPr>
        <w:t>&lt;dubbo:protocol id="rmi" name="rmi" port="1099" /&gt; (</w:t>
      </w:r>
      <w:r>
        <w:rPr>
          <w:rFonts w:ascii="Arial" w:hAnsi="Arial" w:cs="Arial"/>
          <w:color w:val="000000"/>
          <w:sz w:val="20"/>
          <w:szCs w:val="20"/>
        </w:rPr>
        <w:t>协议的</w:t>
      </w:r>
      <w:r>
        <w:rPr>
          <w:rFonts w:ascii="Arial" w:hAnsi="Arial" w:cs="Arial"/>
          <w:color w:val="000000"/>
          <w:sz w:val="20"/>
          <w:szCs w:val="20"/>
        </w:rPr>
        <w:t>id</w:t>
      </w:r>
      <w:r>
        <w:rPr>
          <w:rFonts w:ascii="Arial" w:hAnsi="Arial" w:cs="Arial"/>
          <w:color w:val="000000"/>
          <w:sz w:val="20"/>
          <w:szCs w:val="20"/>
        </w:rPr>
        <w:t>没配时，缺省使用协议名作为</w:t>
      </w:r>
      <w:r>
        <w:rPr>
          <w:rFonts w:ascii="Arial" w:hAnsi="Arial" w:cs="Arial"/>
          <w:color w:val="000000"/>
          <w:sz w:val="20"/>
          <w:szCs w:val="20"/>
        </w:rPr>
        <w:t>id)</w:t>
      </w:r>
    </w:p>
    <w:p w:rsidR="00A968BA" w:rsidRDefault="00A968BA" w:rsidP="002C0B4B">
      <w:pPr>
        <w:widowControl/>
        <w:numPr>
          <w:ilvl w:val="1"/>
          <w:numId w:val="4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比如：</w:t>
      </w:r>
      <w:r>
        <w:rPr>
          <w:rFonts w:ascii="Arial" w:hAnsi="Arial" w:cs="Arial"/>
          <w:color w:val="000000"/>
          <w:sz w:val="20"/>
          <w:szCs w:val="20"/>
        </w:rPr>
        <w:t>dubbo.registry.china.address=10.20.153.10:9090</w:t>
      </w:r>
      <w:r>
        <w:rPr>
          <w:rFonts w:ascii="Arial" w:hAnsi="Arial" w:cs="Arial"/>
          <w:color w:val="000000"/>
          <w:sz w:val="20"/>
          <w:szCs w:val="20"/>
        </w:rPr>
        <w:t>等价于</w:t>
      </w:r>
      <w:r>
        <w:rPr>
          <w:rFonts w:ascii="Arial" w:hAnsi="Arial" w:cs="Arial"/>
          <w:color w:val="000000"/>
          <w:sz w:val="20"/>
          <w:szCs w:val="20"/>
        </w:rPr>
        <w:t>&lt;dubbo:registry id="china" address="10.20.153.10:9090" /&gt;</w:t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典型配置如：</w:t>
      </w:r>
    </w:p>
    <w:p w:rsidR="00A968BA" w:rsidRDefault="00A968BA" w:rsidP="00A968BA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dubbo.properties</w:t>
      </w:r>
    </w:p>
    <w:p w:rsidR="00A968BA" w:rsidRDefault="00721CE8" w:rsidP="00A968BA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82" w:history="1">
        <w:r w:rsidR="00A968BA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</w:tblGrid>
      <w:tr w:rsidR="00A968BA" w:rsidTr="00A968BA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dubbo.application.name=foo </w:t>
            </w:r>
          </w:p>
          <w:p w:rsidR="00A968BA" w:rsidRDefault="00A968BA" w:rsidP="00A968BA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dubbo.application.owner=bar </w:t>
            </w:r>
          </w:p>
          <w:p w:rsidR="00A968BA" w:rsidRDefault="00A968BA" w:rsidP="00A968BA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dubbo.registry.address=10.20.153.10:9090</w:t>
            </w:r>
          </w:p>
        </w:tc>
      </w:tr>
    </w:tbl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3813810" cy="3616325"/>
            <wp:effectExtent l="0" t="0" r="0" b="3175"/>
            <wp:docPr id="26" name="图片 26" descr="http://code.alibabatech.com/wiki/download/attachments/6950129/dubbo-properties-override.jpg?version=1&amp;modificationDate=132677144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code.alibabatech.com/wiki/download/attachments/6950129/dubbo-properties-override.jpg?version=1&amp;modificationDate=132677144400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8BA" w:rsidRDefault="00A968BA" w:rsidP="00A968BA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覆盖策略：</w:t>
      </w:r>
    </w:p>
    <w:p w:rsidR="00A968BA" w:rsidRDefault="00A968BA" w:rsidP="002C0B4B">
      <w:pPr>
        <w:widowControl/>
        <w:numPr>
          <w:ilvl w:val="0"/>
          <w:numId w:val="4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JVM</w:t>
      </w:r>
      <w:r>
        <w:rPr>
          <w:rFonts w:ascii="Arial" w:hAnsi="Arial" w:cs="Arial"/>
          <w:color w:val="000000"/>
          <w:sz w:val="20"/>
          <w:szCs w:val="20"/>
        </w:rPr>
        <w:t>启动</w:t>
      </w:r>
      <w:r>
        <w:rPr>
          <w:rFonts w:ascii="Arial" w:hAnsi="Arial" w:cs="Arial"/>
          <w:color w:val="000000"/>
          <w:sz w:val="20"/>
          <w:szCs w:val="20"/>
        </w:rPr>
        <w:t>-D</w:t>
      </w:r>
      <w:r>
        <w:rPr>
          <w:rFonts w:ascii="Arial" w:hAnsi="Arial" w:cs="Arial"/>
          <w:color w:val="000000"/>
          <w:sz w:val="20"/>
          <w:szCs w:val="20"/>
        </w:rPr>
        <w:t>参数优先，这样可以使用户在部署和启动时进行参数重写，比如在启动时需改变协议的端口。</w:t>
      </w:r>
    </w:p>
    <w:p w:rsidR="00A968BA" w:rsidRDefault="00A968BA" w:rsidP="002C0B4B">
      <w:pPr>
        <w:widowControl/>
        <w:numPr>
          <w:ilvl w:val="0"/>
          <w:numId w:val="4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XML</w:t>
      </w:r>
      <w:r>
        <w:rPr>
          <w:rFonts w:ascii="Arial" w:hAnsi="Arial" w:cs="Arial"/>
          <w:color w:val="000000"/>
          <w:sz w:val="20"/>
          <w:szCs w:val="20"/>
        </w:rPr>
        <w:t>次之，如果在</w:t>
      </w:r>
      <w:r>
        <w:rPr>
          <w:rFonts w:ascii="Arial" w:hAnsi="Arial" w:cs="Arial"/>
          <w:color w:val="000000"/>
          <w:sz w:val="20"/>
          <w:szCs w:val="20"/>
        </w:rPr>
        <w:t>XML</w:t>
      </w:r>
      <w:r>
        <w:rPr>
          <w:rFonts w:ascii="Arial" w:hAnsi="Arial" w:cs="Arial"/>
          <w:color w:val="000000"/>
          <w:sz w:val="20"/>
          <w:szCs w:val="20"/>
        </w:rPr>
        <w:t>中有配置，则</w:t>
      </w:r>
      <w:r>
        <w:rPr>
          <w:rFonts w:ascii="Arial" w:hAnsi="Arial" w:cs="Arial"/>
          <w:color w:val="000000"/>
          <w:sz w:val="20"/>
          <w:szCs w:val="20"/>
        </w:rPr>
        <w:t>dubbo.properties</w:t>
      </w:r>
      <w:r>
        <w:rPr>
          <w:rFonts w:ascii="Arial" w:hAnsi="Arial" w:cs="Arial"/>
          <w:color w:val="000000"/>
          <w:sz w:val="20"/>
          <w:szCs w:val="20"/>
        </w:rPr>
        <w:t>中的相应配置项无效。</w:t>
      </w:r>
    </w:p>
    <w:p w:rsidR="00A968BA" w:rsidRDefault="00A968BA" w:rsidP="002C0B4B">
      <w:pPr>
        <w:widowControl/>
        <w:numPr>
          <w:ilvl w:val="0"/>
          <w:numId w:val="4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Properties</w:t>
      </w:r>
      <w:r>
        <w:rPr>
          <w:rFonts w:ascii="Arial" w:hAnsi="Arial" w:cs="Arial"/>
          <w:color w:val="000000"/>
          <w:sz w:val="20"/>
          <w:szCs w:val="20"/>
        </w:rPr>
        <w:t>最后，相当于缺省值，只有</w:t>
      </w:r>
      <w:r>
        <w:rPr>
          <w:rFonts w:ascii="Arial" w:hAnsi="Arial" w:cs="Arial"/>
          <w:color w:val="000000"/>
          <w:sz w:val="20"/>
          <w:szCs w:val="20"/>
        </w:rPr>
        <w:t>XML</w:t>
      </w:r>
      <w:r>
        <w:rPr>
          <w:rFonts w:ascii="Arial" w:hAnsi="Arial" w:cs="Arial"/>
          <w:color w:val="000000"/>
          <w:sz w:val="20"/>
          <w:szCs w:val="20"/>
        </w:rPr>
        <w:t>没有配置时，</w:t>
      </w:r>
      <w:r>
        <w:rPr>
          <w:rFonts w:ascii="Arial" w:hAnsi="Arial" w:cs="Arial"/>
          <w:color w:val="000000"/>
          <w:sz w:val="20"/>
          <w:szCs w:val="20"/>
        </w:rPr>
        <w:t>dubbo.properties</w:t>
      </w:r>
      <w:r>
        <w:rPr>
          <w:rFonts w:ascii="Arial" w:hAnsi="Arial" w:cs="Arial"/>
          <w:color w:val="000000"/>
          <w:sz w:val="20"/>
          <w:szCs w:val="20"/>
        </w:rPr>
        <w:t>的相应配置项才会生效，通常用于共享公共配置，比如应用名。</w:t>
      </w:r>
    </w:p>
    <w:p w:rsidR="00A444E4" w:rsidRDefault="00A444E4" w:rsidP="00C810A7"/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8" w:name="UserGuide-zh-%E6%B3%A8%E8%A7%A3%E9%85%8D"/>
      <w:bookmarkEnd w:id="28"/>
      <w:r>
        <w:rPr>
          <w:rFonts w:ascii="Arial" w:hAnsi="Arial" w:cs="Arial"/>
          <w:b/>
          <w:bCs/>
          <w:color w:val="8F4E0B"/>
          <w:sz w:val="30"/>
          <w:szCs w:val="30"/>
        </w:rPr>
        <w:t>注解配置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84" w:tooltip="Annotation Config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85" w:anchor="UserGuide-zh-%E6%B3%A8%E8%A7%A3%E9%85%8D%E7%BD%AE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1094"/>
        <w:gridCol w:w="7272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77" name="图片 77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服务提供方注解：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86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8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com.alibaba.dubbo.config.annotation.Service;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@Service(version="1.0.0")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FooServiceImpl implements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FooService {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......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服务提供方配置：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87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公共信息，也可以用dubbo.properties配置 --&gt;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&lt;dubbo:application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name="annotation-provider"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address="127.0.0.1:4548"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扫描注解包路径，多个包用逗号分隔，不填pacakge表示扫描当前ApplicationContext中所有的类 --&gt;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&lt;dubbo:annotation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package="com.foo.bar.service"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服务消费方注解：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88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2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com.alibaba.dubbo.config.annotation.Reference;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org.springframework.stereotype.Component;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@Component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BarAction {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@Reference(version="1.0.0")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private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FooService fooService;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服务消费方配置：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89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公共信息，也可以用dubbo.properties配置 --&gt;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&lt;dubbo:application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name="annotation-consumer"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address="127.0.0.1:4548"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扫描注解包路径，多个包用逗号分隔，不填pacakge表示扫描当前ApplicationContext中所有的类 --&gt;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&lt;dubbo:annotation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package="com.foo.bar.action"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也可以使用：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等价于前面的：</w:t>
      </w:r>
      <w:r>
        <w:rPr>
          <w:rFonts w:ascii="Arial" w:hAnsi="Arial" w:cs="Arial"/>
          <w:color w:val="000000"/>
          <w:sz w:val="20"/>
          <w:szCs w:val="20"/>
        </w:rPr>
        <w:t>&lt;dubbo:annotation package="com.foo.bar.service" /&gt;)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90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"/>
        <w:gridCol w:w="8090"/>
      </w:tblGrid>
      <w:tr w:rsidR="009253A0" w:rsidTr="009253A0">
        <w:trPr>
          <w:tblCellSpacing w:w="0" w:type="dxa"/>
        </w:trPr>
        <w:tc>
          <w:tcPr>
            <w:tcW w:w="0" w:type="auto"/>
            <w:gridSpan w:val="2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&lt;dubbo:annotation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&lt;context:component-scan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base-package="com.foo.bar.service"&gt;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&lt;context:include-filter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type="annotation"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expression="com.alibaba.dubbo.config.annotation.Service"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&lt;/context:component-scan&gt;</w:t>
            </w:r>
          </w:p>
        </w:tc>
      </w:tr>
      <w:tr w:rsidR="009253A0" w:rsidTr="009253A0">
        <w:tblPrEx>
          <w:tblCellSpacing w:w="0" w:type="nil"/>
          <w:shd w:val="clear" w:color="auto" w:fill="FFFFCE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76" name="图片 76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Spring2.5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及以后版本支持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component-scan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，如果用的是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Spring2.0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及以前版本，需配置：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:rsidR="009253A0" w:rsidRDefault="00721CE8" w:rsidP="009253A0">
            <w:pPr>
              <w:shd w:val="clear" w:color="auto" w:fill="FFFFFF"/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hyperlink r:id="rId191" w:history="1">
              <w:r w:rsidR="009253A0">
                <w:rPr>
                  <w:rStyle w:val="a4"/>
                  <w:rFonts w:ascii="Arial" w:hAnsi="Arial" w:cs="Arial"/>
                  <w:sz w:val="20"/>
                  <w:szCs w:val="20"/>
                </w:rPr>
                <w:t>?</w:t>
              </w:r>
            </w:hyperlink>
          </w:p>
          <w:tbl>
            <w:tblPr>
              <w:tblW w:w="5000" w:type="pct"/>
              <w:tblCellSpacing w:w="0" w:type="dxa"/>
              <w:tblCellMar>
                <w:left w:w="300" w:type="dxa"/>
                <w:right w:w="300" w:type="dxa"/>
              </w:tblCellMar>
              <w:tblLook w:val="04A0" w:firstRow="1" w:lastRow="0" w:firstColumn="1" w:lastColumn="0" w:noHBand="0" w:noVBand="1"/>
            </w:tblPr>
            <w:tblGrid>
              <w:gridCol w:w="8090"/>
            </w:tblGrid>
            <w:tr w:rsidR="009253A0" w:rsidTr="009253A0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210" w:type="dxa"/>
                    <w:left w:w="0" w:type="dxa"/>
                    <w:bottom w:w="210" w:type="dxa"/>
                    <w:right w:w="0" w:type="dxa"/>
                  </w:tcMar>
                  <w:vAlign w:val="center"/>
                  <w:hideMark/>
                </w:tcPr>
                <w:p w:rsidR="009253A0" w:rsidRDefault="009253A0" w:rsidP="009253A0">
                  <w:pPr>
                    <w:spacing w:line="26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  <w:proofErr w:type="gramStart"/>
                  <w:r>
                    <w:rPr>
                      <w:rStyle w:val="HTML"/>
                      <w:color w:val="000000"/>
                    </w:rPr>
                    <w:t>&lt;!--</w:t>
                  </w:r>
                  <w:proofErr w:type="gramEnd"/>
                  <w:r>
                    <w:rPr>
                      <w:rStyle w:val="HTML"/>
                      <w:color w:val="000000"/>
                    </w:rPr>
                    <w:t xml:space="preserve"> Spring2.0支持@Service注解配置，但不支持package属性自动加载bean的实例，需人工定义bean的实例。--&gt;</w:t>
                  </w:r>
                </w:p>
                <w:p w:rsidR="009253A0" w:rsidRDefault="009253A0" w:rsidP="009253A0">
                  <w:pPr>
                    <w:spacing w:line="26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  <w:r>
                    <w:rPr>
                      <w:rStyle w:val="HTML"/>
                      <w:color w:val="000000"/>
                    </w:rPr>
                    <w:t>&lt;dubbo:annotation</w:t>
                  </w:r>
                  <w:r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HTML"/>
                      <w:color w:val="000000"/>
                    </w:rPr>
                    <w:t xml:space="preserve">/&gt; </w:t>
                  </w:r>
                </w:p>
                <w:p w:rsidR="009253A0" w:rsidRDefault="009253A0" w:rsidP="009253A0">
                  <w:pPr>
                    <w:spacing w:line="260" w:lineRule="atLeast"/>
                    <w:rPr>
                      <w:rFonts w:ascii="Arial" w:eastAsia="宋体" w:hAnsi="Arial" w:cs="Arial"/>
                      <w:color w:val="000000"/>
                      <w:sz w:val="20"/>
                      <w:szCs w:val="20"/>
                    </w:rPr>
                  </w:pPr>
                  <w:r>
                    <w:rPr>
                      <w:rStyle w:val="HTML"/>
                      <w:color w:val="000000"/>
                    </w:rPr>
                    <w:t>&lt;bean</w:t>
                  </w:r>
                  <w:r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HTML"/>
                      <w:color w:val="000000"/>
                    </w:rPr>
                    <w:t>id="barService"</w:t>
                  </w:r>
                  <w:r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HTML"/>
                      <w:color w:val="000000"/>
                    </w:rPr>
                    <w:t>class="com.foo.BarServiceImpl"</w:t>
                  </w:r>
                  <w:r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HTML"/>
                      <w:color w:val="000000"/>
                    </w:rPr>
                    <w:t>/&gt;</w:t>
                  </w:r>
                </w:p>
              </w:tc>
            </w:tr>
          </w:tbl>
          <w:p w:rsidR="009253A0" w:rsidRDefault="009253A0">
            <w:pPr>
              <w:shd w:val="clear" w:color="auto" w:fill="FFFFFF"/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</w:p>
        </w:tc>
      </w:tr>
    </w:tbl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29" w:name="UserGuide-zh-API%E9%85%8D%E7%BD%AE"/>
      <w:bookmarkEnd w:id="29"/>
      <w:r>
        <w:rPr>
          <w:rFonts w:ascii="Arial" w:hAnsi="Arial" w:cs="Arial"/>
          <w:b/>
          <w:bCs/>
          <w:color w:val="8F4E0B"/>
          <w:sz w:val="30"/>
          <w:szCs w:val="30"/>
        </w:rPr>
        <w:lastRenderedPageBreak/>
        <w:t>API</w:t>
      </w:r>
      <w:r>
        <w:rPr>
          <w:rFonts w:ascii="Arial" w:hAnsi="Arial" w:cs="Arial"/>
          <w:b/>
          <w:bCs/>
          <w:color w:val="8F4E0B"/>
          <w:sz w:val="30"/>
          <w:szCs w:val="30"/>
        </w:rPr>
        <w:t>配置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192" w:tooltip="API Config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193" w:anchor="UserGuide-zh-API%E9%85%8D%E7%BD%AE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30"/>
        <w:gridCol w:w="8045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75" name="图片 75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使用范围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仅用于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OpenAPI, ESB, Test, Mock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等系统集成，普通服务提供方或消费方，请采用配置方式使用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，请参见：</w:t>
            </w:r>
            <w:hyperlink r:id="rId194" w:anchor="UserGuide-zh-Xml%E9%85%8D%E7%BD%AE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Xml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195" w:tooltip="Xml Config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  <w:tr w:rsidR="009253A0" w:rsidTr="009253A0">
        <w:tblPrEx>
          <w:shd w:val="clear" w:color="auto" w:fill="DDFFDD"/>
        </w:tblPrEx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7" name="图片 47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属性含义参考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属性与配置项一对一，各属性含义，请参见：</w:t>
            </w:r>
            <w:hyperlink r:id="rId196" w:anchor="UserGuide-zh-%E9%85%8D%E7%BD%AE%E5%8F%82%E8%80%83%E6%89%8B%E5%86%8C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配置参考手册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197" w:tooltip="Configuration Reference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比如：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ApplicationConfig.setName("xxx")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对应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&lt;dubbo:application name="xxx" /&gt;</w:t>
            </w:r>
          </w:p>
        </w:tc>
      </w:tr>
    </w:tbl>
    <w:p w:rsidR="009253A0" w:rsidRDefault="009253A0" w:rsidP="009253A0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30" w:name="UserGuide-zh-%281%29%E6%9C%8D%E5%8A%A1%E"/>
      <w:bookmarkEnd w:id="30"/>
      <w:r>
        <w:rPr>
          <w:rFonts w:ascii="Arial" w:hAnsi="Arial" w:cs="Arial"/>
          <w:b/>
          <w:bCs/>
          <w:color w:val="8F4E0B"/>
          <w:sz w:val="26"/>
          <w:szCs w:val="26"/>
        </w:rPr>
        <w:t xml:space="preserve">(1) </w:t>
      </w:r>
      <w:r>
        <w:rPr>
          <w:rFonts w:ascii="Arial" w:hAnsi="Arial" w:cs="Arial"/>
          <w:b/>
          <w:bCs/>
          <w:color w:val="8F4E0B"/>
          <w:sz w:val="26"/>
          <w:szCs w:val="26"/>
        </w:rPr>
        <w:t>服务提供者：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98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com.alibaba.dubbo.rpc.config.ApplicationConfig;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com.alibaba.dubbo.rpc.config.RegistryConfig;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com.alibaba.dubbo.rpc.config.ProviderConfig;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com.alibaba.dubbo.rpc.config.ServiceConfig;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com.xxx.XxxService;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com.xxx.XxxServiceImpl;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服务实现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XxxService xxxService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XxxServiceImpl();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当前应用配置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ApplicationConfig application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ApplicationConfig();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application.setName("xxx");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连接注册中心配置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RegistryConfig registry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RegistryConfig();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registry.setAddress("10.20.130.230:9090");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registry.setUsername("aaa");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registry.setPassword("bbb");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// 服务提供</w:t>
            </w:r>
            <w:proofErr w:type="gramStart"/>
            <w:r>
              <w:rPr>
                <w:rStyle w:val="HTML"/>
                <w:color w:val="000000"/>
              </w:rPr>
              <w:t>者协议</w:t>
            </w:r>
            <w:proofErr w:type="gramEnd"/>
            <w:r>
              <w:rPr>
                <w:rStyle w:val="HTML"/>
                <w:color w:val="000000"/>
              </w:rPr>
              <w:t xml:space="preserve">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ProtocolConfig protocol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ProtocolConfig();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protocol.setName("dubbo");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protocol.setPort(12345);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protocol.setThreads(200);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注意：ServiceConfig为重对象，内部封装了与注册中心的连接，以及开启服务端口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服务提供者暴露服务配置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ServiceConfig&lt;XxxService&gt; service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ServiceConfig&lt;XxxService&gt;(); // 此实例很重，封装了与注册中心的连接，请自行缓存，否则可能造成内存和连接泄漏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 xml:space="preserve">service.setApplication(application);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service.setRegistry(registry); // 多个注册中心可以用setRegistries()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service.setProtocol(protocol); // 多个协议可以用setProtocols()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service.setInterface(XxxService.class);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service.setRef(xxxService);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service.setVersion("1.0.0");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暴露及注册服务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service.export();</w:t>
            </w:r>
          </w:p>
        </w:tc>
      </w:tr>
    </w:tbl>
    <w:p w:rsidR="009253A0" w:rsidRDefault="009253A0" w:rsidP="009253A0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31" w:name="UserGuide-zh-%282%29%E6%9C%8D%E5%8A%A1%E"/>
      <w:bookmarkEnd w:id="31"/>
      <w:r>
        <w:rPr>
          <w:rFonts w:ascii="Arial" w:hAnsi="Arial" w:cs="Arial"/>
          <w:b/>
          <w:bCs/>
          <w:color w:val="8F4E0B"/>
          <w:sz w:val="26"/>
          <w:szCs w:val="26"/>
        </w:rPr>
        <w:lastRenderedPageBreak/>
        <w:t xml:space="preserve">(2) </w:t>
      </w:r>
      <w:r>
        <w:rPr>
          <w:rFonts w:ascii="Arial" w:hAnsi="Arial" w:cs="Arial"/>
          <w:b/>
          <w:bCs/>
          <w:color w:val="8F4E0B"/>
          <w:sz w:val="26"/>
          <w:szCs w:val="26"/>
        </w:rPr>
        <w:t>服务消费者：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199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com.alibaba.dubbo.rpc.config.ApplicationConfig;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com.alibaba.dubbo.rpc.config.RegistryConfig;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com.alibaba.dubbo.rpc.config.ConsumerConfig;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com.alibaba.dubbo.rpc.config.ReferenceConfig;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com.xxx.XxxService;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当前应用配置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ApplicationConfig application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ApplicationConfig();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application.setName("yyy");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连接注册中心配置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RegistryConfig registry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RegistryConfig();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registry.setAddress("10.20.130.230:9090");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registry.setUsername("aaa");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registry.setPassword("bbb");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注意：ReferenceConfig为重对象，内部封装了与注册中心的连接，以及与服务提供方的连接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引用远程服务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ReferenceConfig&lt;XxxService&gt; reference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ReferenceConfig&lt;XxxService&gt;(); // 此实例很重，封装了与注册中心的连接以及与提供者的连接，请自行缓存，否则可能造成内存和连接泄漏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reference.setApplication(application);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reference.setRegistry(registry); // 多个注册中心可以用setRegistries()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reference.setInterface(XxxService.class);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reference.setVersion("1.0.0");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和本地bean一样使用xxxService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XxxService xxxService = reference.get(); // 注意：此代理对象内部封装了所有通讯细节，对象较重，</w:t>
            </w:r>
            <w:proofErr w:type="gramStart"/>
            <w:r>
              <w:rPr>
                <w:rStyle w:val="HTML"/>
                <w:color w:val="000000"/>
              </w:rPr>
              <w:t>请缓</w:t>
            </w:r>
            <w:proofErr w:type="gramEnd"/>
            <w:r>
              <w:rPr>
                <w:rStyle w:val="HTML"/>
                <w:color w:val="000000"/>
              </w:rPr>
              <w:t>存复用</w:t>
            </w:r>
          </w:p>
        </w:tc>
      </w:tr>
    </w:tbl>
    <w:p w:rsidR="009253A0" w:rsidRDefault="009253A0" w:rsidP="009253A0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32" w:name="UserGuide-zh-%283%29%E7%89%B9%E6%AE%8A%E"/>
      <w:bookmarkEnd w:id="32"/>
      <w:r>
        <w:rPr>
          <w:rFonts w:ascii="Arial" w:hAnsi="Arial" w:cs="Arial"/>
          <w:b/>
          <w:bCs/>
          <w:color w:val="8F4E0B"/>
          <w:sz w:val="26"/>
          <w:szCs w:val="26"/>
        </w:rPr>
        <w:t xml:space="preserve">(3) </w:t>
      </w:r>
      <w:r>
        <w:rPr>
          <w:rFonts w:ascii="Arial" w:hAnsi="Arial" w:cs="Arial"/>
          <w:b/>
          <w:bCs/>
          <w:color w:val="8F4E0B"/>
          <w:sz w:val="26"/>
          <w:szCs w:val="26"/>
        </w:rPr>
        <w:t>特殊场景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8000"/>
          <w:sz w:val="20"/>
          <w:szCs w:val="20"/>
        </w:rPr>
        <w:t>注：下面只列出不同的地方，其它参见上面的写法</w:t>
      </w:r>
    </w:p>
    <w:p w:rsidR="009253A0" w:rsidRDefault="009253A0" w:rsidP="009253A0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33" w:name="UserGuide-zh-%283.1%29%E6%96%B9%E6%B3%95"/>
      <w:bookmarkEnd w:id="33"/>
      <w:r>
        <w:rPr>
          <w:rFonts w:ascii="Arial" w:hAnsi="Arial" w:cs="Arial"/>
          <w:b/>
          <w:bCs/>
          <w:color w:val="8F4E0B"/>
          <w:sz w:val="26"/>
          <w:szCs w:val="26"/>
        </w:rPr>
        <w:lastRenderedPageBreak/>
        <w:t xml:space="preserve">(3.1) </w:t>
      </w:r>
      <w:proofErr w:type="gramStart"/>
      <w:r>
        <w:rPr>
          <w:rFonts w:ascii="Arial" w:hAnsi="Arial" w:cs="Arial"/>
          <w:b/>
          <w:bCs/>
          <w:color w:val="8F4E0B"/>
          <w:sz w:val="26"/>
          <w:szCs w:val="26"/>
        </w:rPr>
        <w:t>方法级</w:t>
      </w:r>
      <w:proofErr w:type="gramEnd"/>
      <w:r>
        <w:rPr>
          <w:rFonts w:ascii="Arial" w:hAnsi="Arial" w:cs="Arial"/>
          <w:b/>
          <w:bCs/>
          <w:color w:val="8F4E0B"/>
          <w:sz w:val="26"/>
          <w:szCs w:val="26"/>
        </w:rPr>
        <w:t>设置：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00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...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</w:t>
            </w:r>
            <w:proofErr w:type="gramStart"/>
            <w:r>
              <w:rPr>
                <w:rStyle w:val="HTML"/>
                <w:color w:val="000000"/>
              </w:rPr>
              <w:t>方法级配置</w:t>
            </w:r>
            <w:proofErr w:type="gramEnd"/>
            <w:r>
              <w:rPr>
                <w:rStyle w:val="HTML"/>
                <w:color w:val="000000"/>
              </w:rPr>
              <w:t xml:space="preserve">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List&lt;MethodConfig&gt; methods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ArrayList&lt;MethodConfig&gt;();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MethodConfig method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MethodConfig();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method.setName("createXxx");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method.setTimeout(10000);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method.setRetries(0);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methods.add(method);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引用远程服务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ReferenceConfig&lt;XxxService&gt; reference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ReferenceConfig&lt;XxxService&gt;(); // 此实例很重，封装了与注册中心的连接以及与提供者的连接，请自行缓存，否则可能造成内存和连接泄漏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...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reference.setMethods(methods); // 设置</w:t>
            </w:r>
            <w:proofErr w:type="gramStart"/>
            <w:r>
              <w:rPr>
                <w:rStyle w:val="HTML"/>
                <w:color w:val="000000"/>
              </w:rPr>
              <w:t>方法级配置</w:t>
            </w:r>
            <w:proofErr w:type="gramEnd"/>
            <w:r>
              <w:rPr>
                <w:rStyle w:val="HTML"/>
                <w:color w:val="000000"/>
              </w:rPr>
              <w:t xml:space="preserve">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...</w:t>
            </w:r>
          </w:p>
        </w:tc>
      </w:tr>
    </w:tbl>
    <w:p w:rsidR="009253A0" w:rsidRDefault="009253A0" w:rsidP="009253A0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34" w:name="UserGuide-zh-%283.2%29%E7%82%B9%E5%AF%B9"/>
      <w:bookmarkEnd w:id="34"/>
      <w:r>
        <w:rPr>
          <w:rFonts w:ascii="Arial" w:hAnsi="Arial" w:cs="Arial"/>
          <w:b/>
          <w:bCs/>
          <w:color w:val="8F4E0B"/>
          <w:sz w:val="26"/>
          <w:szCs w:val="26"/>
        </w:rPr>
        <w:t xml:space="preserve">(3.2) </w:t>
      </w:r>
      <w:r>
        <w:rPr>
          <w:rFonts w:ascii="Arial" w:hAnsi="Arial" w:cs="Arial"/>
          <w:b/>
          <w:bCs/>
          <w:color w:val="8F4E0B"/>
          <w:sz w:val="26"/>
          <w:szCs w:val="26"/>
        </w:rPr>
        <w:t>点对点直连：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01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...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ReferenceConfig&lt;XxxService&gt; reference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ReferenceConfig&lt;XxxService&gt;(); // 此实例很重，封装了与注册中心的连接以及与提供者的连接，请自行缓存，否则可能造成内存和连接泄漏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如果点对点直连，可以用reference.setUrl()指定目标地址，设置url后将绕过注册中心，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其中，协议对应provider.setProtocol()的值，端口对应provider.setPort()的值，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// 路径对应service.setPath()的值，如果未设置path，缺省path为接口名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reference.setUrl("dubbo://10.20.130.230:20880/com.xxx.XxxService");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...</w:t>
            </w:r>
          </w:p>
        </w:tc>
      </w:tr>
    </w:tbl>
    <w:p w:rsidR="009253A0" w:rsidRDefault="009253A0" w:rsidP="009253A0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bookmarkStart w:id="35" w:name="UserGuide-zh-%E7%A4%BA%E4%BE%8B"/>
      <w:bookmarkEnd w:id="35"/>
      <w:r>
        <w:rPr>
          <w:rFonts w:ascii="Arial" w:hAnsi="Arial" w:cs="Arial"/>
          <w:b/>
          <w:bCs/>
          <w:color w:val="8F4E0B"/>
          <w:sz w:val="36"/>
          <w:szCs w:val="36"/>
        </w:rPr>
        <w:t>示例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02" w:tooltip="Examples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03" w:anchor="UserGuide-zh-%E7%A4%BA%E4%BE%8B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30"/>
        <w:gridCol w:w="8045"/>
      </w:tblGrid>
      <w:tr w:rsidR="009253A0" w:rsidTr="009253A0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6" name="图片 46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想完整的运行起来，请参见：</w:t>
            </w:r>
            <w:hyperlink r:id="rId204" w:anchor="UserGuide-zh-%E5%BF%AB%E9%80%9F%E5%90%AF%E5%8A%A8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快速启动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205" w:tooltip="Quick Start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，这里只列出各种场景的配置方式</w:t>
            </w:r>
          </w:p>
        </w:tc>
      </w:tr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5" name="图片 45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以下示例全部使用基于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hyperlink r:id="rId206" w:anchor="UserGuide-zh-Xml%E9%85%8D%E7%BD%AE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Xml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207" w:tooltip="Xml Config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作为参考，如果不想使用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，而希望通过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的方式进行调用，请参见：</w:t>
            </w:r>
            <w:hyperlink r:id="rId208" w:anchor="UserGuide-zh-API%E9%85%8D%E7%BD%AE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API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209" w:tooltip="API Config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36" w:name="UserGuide-zh-%E5%90%AF%E5%8A%A8%E6%97%B6"/>
      <w:bookmarkEnd w:id="36"/>
      <w:r>
        <w:rPr>
          <w:rFonts w:ascii="Arial" w:hAnsi="Arial" w:cs="Arial"/>
          <w:b/>
          <w:bCs/>
          <w:color w:val="8F4E0B"/>
          <w:sz w:val="30"/>
          <w:szCs w:val="30"/>
        </w:rPr>
        <w:lastRenderedPageBreak/>
        <w:t>启动时检查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10" w:tooltip="Check On Startup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11" w:anchor="UserGuide-zh-%E5%90%AF%E5%8A%A8%E6%97%B6%E6%A3%80%E6%9F%A5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4" name="图片 4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Dubbo</w:t>
            </w: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缺省会在启动时检查依赖的服务是否可用，</w:t>
            </w:r>
            <w:proofErr w:type="gramStart"/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不</w:t>
            </w:r>
            <w:proofErr w:type="gramEnd"/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可用时会抛出异常，阻止</w:t>
            </w: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Spring</w:t>
            </w: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初始化完成，以便上线时，能及早发现问题，默认</w:t>
            </w:r>
            <w:r w:rsidR="0057361F" w:rsidRPr="0057361F">
              <w:rPr>
                <w:rFonts w:ascii="Arial" w:hAnsi="Arial" w:cs="Arial"/>
                <w:color w:val="FF0000"/>
                <w:sz w:val="20"/>
                <w:szCs w:val="20"/>
              </w:rPr>
              <w:t>check=tr</w:t>
            </w: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ue</w:t>
            </w:r>
            <w:r w:rsidRPr="0057361F">
              <w:rPr>
                <w:rFonts w:ascii="Arial" w:hAnsi="Arial" w:cs="Arial"/>
                <w:color w:val="FF0000"/>
                <w:sz w:val="20"/>
                <w:szCs w:val="20"/>
              </w:rPr>
              <w:t>。</w:t>
            </w:r>
          </w:p>
        </w:tc>
      </w:tr>
      <w:tr w:rsidR="009253A0" w:rsidTr="009253A0">
        <w:tblPrEx>
          <w:shd w:val="clear" w:color="auto" w:fill="FFFFCE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3" name="图片 43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如果你的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容器是懒加载的，或者通过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编程延迟引用服务，请关闭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check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，否则服务临时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不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可用时，会抛出异常，拿到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null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引用，如果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check=false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，总是会返回引用，当服务恢复时，能自动连上。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可以通过</w:t>
      </w:r>
      <w:r>
        <w:rPr>
          <w:rFonts w:ascii="Arial" w:hAnsi="Arial" w:cs="Arial"/>
          <w:color w:val="000000"/>
          <w:sz w:val="20"/>
          <w:szCs w:val="20"/>
        </w:rPr>
        <w:t>check="false"</w:t>
      </w:r>
      <w:r>
        <w:rPr>
          <w:rFonts w:ascii="Arial" w:hAnsi="Arial" w:cs="Arial"/>
          <w:color w:val="000000"/>
          <w:sz w:val="20"/>
          <w:szCs w:val="20"/>
        </w:rPr>
        <w:t>关闭检查，比如，测试时，有些服务不关心，或者出现了循环依赖，必须有一方先启动。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关闭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某个服务</w:t>
      </w:r>
      <w:proofErr w:type="gramEnd"/>
      <w:r>
        <w:rPr>
          <w:rFonts w:ascii="Arial" w:hAnsi="Arial" w:cs="Arial"/>
          <w:color w:val="000000"/>
          <w:sz w:val="20"/>
          <w:szCs w:val="20"/>
        </w:rPr>
        <w:t>的启动时检查：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没有提供者时报错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2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17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2139758091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interface="com.foo.BarService"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check="false"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关闭所有服务的启动时检查：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没有提供者时报错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3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504243177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&lt;dubbo:consumer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check="false"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关闭注册中心启动时检查：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注册订阅失败时报错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4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1927687029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check="false"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也可以用</w:t>
      </w:r>
      <w:r>
        <w:rPr>
          <w:rFonts w:ascii="Arial" w:hAnsi="Arial" w:cs="Arial"/>
          <w:color w:val="000000"/>
          <w:sz w:val="20"/>
          <w:szCs w:val="20"/>
        </w:rPr>
        <w:t>dubbo.properties</w:t>
      </w:r>
      <w:r>
        <w:rPr>
          <w:rFonts w:ascii="Arial" w:hAnsi="Arial" w:cs="Arial"/>
          <w:color w:val="000000"/>
          <w:sz w:val="20"/>
          <w:szCs w:val="20"/>
        </w:rPr>
        <w:t>配置：</w:t>
      </w:r>
    </w:p>
    <w:p w:rsidR="009253A0" w:rsidRDefault="009253A0" w:rsidP="009253A0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dubbo.properties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5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0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dubbo.reference.com.foo.BarService.check=false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dubbo.reference.check=false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dubbo.consumer.check=false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dubbo.registry.check=false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也可以用</w:t>
      </w:r>
      <w:r>
        <w:rPr>
          <w:rFonts w:ascii="Arial" w:hAnsi="Arial" w:cs="Arial"/>
          <w:color w:val="000000"/>
          <w:sz w:val="20"/>
          <w:szCs w:val="20"/>
        </w:rPr>
        <w:t>-D</w:t>
      </w:r>
      <w:r>
        <w:rPr>
          <w:rFonts w:ascii="Arial" w:hAnsi="Arial" w:cs="Arial"/>
          <w:color w:val="000000"/>
          <w:sz w:val="20"/>
          <w:szCs w:val="20"/>
        </w:rPr>
        <w:t>参数：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6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"/>
        <w:gridCol w:w="8090"/>
      </w:tblGrid>
      <w:tr w:rsidR="009253A0" w:rsidTr="009253A0">
        <w:trPr>
          <w:tblCellSpacing w:w="0" w:type="dxa"/>
        </w:trPr>
        <w:tc>
          <w:tcPr>
            <w:tcW w:w="0" w:type="auto"/>
            <w:gridSpan w:val="2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java -Ddubbo.reference.com.foo.BarService.check=false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java -Ddubbo.reference.check=false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java -Ddubbo.consumer.check=false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>java -Ddubbo.registry.check=false</w:t>
            </w:r>
          </w:p>
        </w:tc>
      </w:tr>
      <w:tr w:rsidR="009253A0" w:rsidTr="009253A0">
        <w:tblPrEx>
          <w:tblCellSpacing w:w="15" w:type="dxa"/>
          <w:shd w:val="clear" w:color="auto" w:fill="FFFFCE"/>
          <w:tblCellMar>
            <w:left w:w="300" w:type="dxa"/>
            <w:right w:w="30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>
                  <wp:extent cx="156210" cy="156210"/>
                  <wp:effectExtent l="0" t="0" r="0" b="0"/>
                  <wp:docPr id="42" name="图片 42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注意区别</w:t>
            </w:r>
          </w:p>
          <w:p w:rsidR="009253A0" w:rsidRDefault="009253A0" w:rsidP="002C0B4B">
            <w:pPr>
              <w:widowControl/>
              <w:numPr>
                <w:ilvl w:val="0"/>
                <w:numId w:val="42"/>
              </w:numPr>
              <w:spacing w:line="260" w:lineRule="atLeast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dubbo.reference.check=false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，强制改变所有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check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值，就算配置中有声明，也会被覆盖。</w:t>
            </w:r>
          </w:p>
          <w:p w:rsidR="009253A0" w:rsidRDefault="009253A0" w:rsidP="002C0B4B">
            <w:pPr>
              <w:widowControl/>
              <w:numPr>
                <w:ilvl w:val="0"/>
                <w:numId w:val="42"/>
              </w:numPr>
              <w:spacing w:line="260" w:lineRule="atLeast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dubbo.consumer.check=false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，是设置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check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的缺省值，如果配置中有显式的声明，如：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&lt;dubbo:reference check="true"/&gt;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，不会受影响。</w:t>
            </w:r>
          </w:p>
          <w:p w:rsidR="009253A0" w:rsidRDefault="009253A0" w:rsidP="002C0B4B">
            <w:pPr>
              <w:widowControl/>
              <w:numPr>
                <w:ilvl w:val="0"/>
                <w:numId w:val="42"/>
              </w:numPr>
              <w:spacing w:line="260" w:lineRule="atLeast"/>
              <w:jc w:val="lef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dubbo.registry.check=false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，前面两个都是指订阅成功，但提供者列表是否为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空是否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报错，如果注册订阅失败时，也允许启动，需使用此选项，将在后台定时重试。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引用缺省是延迟初始化的，只有引用被注入到其它</w:t>
      </w:r>
      <w:r>
        <w:rPr>
          <w:rFonts w:ascii="Arial" w:hAnsi="Arial" w:cs="Arial"/>
          <w:color w:val="000000"/>
          <w:sz w:val="20"/>
          <w:szCs w:val="20"/>
        </w:rPr>
        <w:t>Bean</w:t>
      </w:r>
      <w:r>
        <w:rPr>
          <w:rFonts w:ascii="Arial" w:hAnsi="Arial" w:cs="Arial"/>
          <w:color w:val="000000"/>
          <w:sz w:val="20"/>
          <w:szCs w:val="20"/>
        </w:rPr>
        <w:t>，或被</w:t>
      </w:r>
      <w:r>
        <w:rPr>
          <w:rFonts w:ascii="Arial" w:hAnsi="Arial" w:cs="Arial"/>
          <w:color w:val="000000"/>
          <w:sz w:val="20"/>
          <w:szCs w:val="20"/>
        </w:rPr>
        <w:t>getBean()</w:t>
      </w:r>
      <w:r>
        <w:rPr>
          <w:rFonts w:ascii="Arial" w:hAnsi="Arial" w:cs="Arial"/>
          <w:color w:val="000000"/>
          <w:sz w:val="20"/>
          <w:szCs w:val="20"/>
        </w:rPr>
        <w:t>获取，才会初始化。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如果需要饥饿加载，即没有人引用也立即生成动态代理，可以配置：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17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77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36884031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interface="com.foo.BarService"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init="true"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/>
          <w:b/>
          <w:bCs/>
          <w:color w:val="8F4E0B"/>
          <w:sz w:val="30"/>
          <w:szCs w:val="30"/>
        </w:rPr>
        <w:t>集群容错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18" w:tooltip="Fault Tolerance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19" w:anchor="UserGuide-zh-%E9%9B%86%E7%BE%A4%E5%AE%B9%E9%94%99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52"/>
        <w:gridCol w:w="8014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1" name="图片 41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在集群调用失败时，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提供了多种容错方案，缺省为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failover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重试。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716905" cy="2858770"/>
            <wp:effectExtent l="0" t="0" r="0" b="0"/>
            <wp:docPr id="40" name="图片 40" descr="http://code.alibabatech.com/wiki/download/attachments/6949932/cluster.jpg?version=1&amp;modificationDate=132102803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code.alibabatech.com/wiki/download/attachments/6949932/cluster.jpg?version=1&amp;modificationDate=132102803800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各节点关系：</w:t>
      </w:r>
    </w:p>
    <w:p w:rsidR="009253A0" w:rsidRDefault="009253A0" w:rsidP="002C0B4B">
      <w:pPr>
        <w:widowControl/>
        <w:numPr>
          <w:ilvl w:val="0"/>
          <w:numId w:val="4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这里的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是</w:t>
      </w:r>
      <w:r>
        <w:rPr>
          <w:rFonts w:ascii="Arial" w:hAnsi="Arial" w:cs="Arial"/>
          <w:color w:val="000000"/>
          <w:sz w:val="20"/>
          <w:szCs w:val="20"/>
        </w:rPr>
        <w:t>Provider</w:t>
      </w:r>
      <w:r>
        <w:rPr>
          <w:rFonts w:ascii="Arial" w:hAnsi="Arial" w:cs="Arial"/>
          <w:color w:val="000000"/>
          <w:sz w:val="20"/>
          <w:szCs w:val="20"/>
        </w:rPr>
        <w:t>的一个可调用</w:t>
      </w:r>
      <w:r>
        <w:rPr>
          <w:rFonts w:ascii="Arial" w:hAnsi="Arial" w:cs="Arial"/>
          <w:color w:val="000000"/>
          <w:sz w:val="20"/>
          <w:szCs w:val="20"/>
        </w:rPr>
        <w:t>Service</w:t>
      </w:r>
      <w:r>
        <w:rPr>
          <w:rFonts w:ascii="Arial" w:hAnsi="Arial" w:cs="Arial"/>
          <w:color w:val="000000"/>
          <w:sz w:val="20"/>
          <w:szCs w:val="20"/>
        </w:rPr>
        <w:t>的抽象，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封装了</w:t>
      </w:r>
      <w:r>
        <w:rPr>
          <w:rFonts w:ascii="Arial" w:hAnsi="Arial" w:cs="Arial"/>
          <w:color w:val="000000"/>
          <w:sz w:val="20"/>
          <w:szCs w:val="20"/>
        </w:rPr>
        <w:t>Provider</w:t>
      </w:r>
      <w:r>
        <w:rPr>
          <w:rFonts w:ascii="Arial" w:hAnsi="Arial" w:cs="Arial"/>
          <w:color w:val="000000"/>
          <w:sz w:val="20"/>
          <w:szCs w:val="20"/>
        </w:rPr>
        <w:t>地址及</w:t>
      </w:r>
      <w:r>
        <w:rPr>
          <w:rFonts w:ascii="Arial" w:hAnsi="Arial" w:cs="Arial"/>
          <w:color w:val="000000"/>
          <w:sz w:val="20"/>
          <w:szCs w:val="20"/>
        </w:rPr>
        <w:t>Service</w:t>
      </w:r>
      <w:r>
        <w:rPr>
          <w:rFonts w:ascii="Arial" w:hAnsi="Arial" w:cs="Arial"/>
          <w:color w:val="000000"/>
          <w:sz w:val="20"/>
          <w:szCs w:val="20"/>
        </w:rPr>
        <w:t>接口信息。</w:t>
      </w:r>
    </w:p>
    <w:p w:rsidR="009253A0" w:rsidRDefault="009253A0" w:rsidP="002C0B4B">
      <w:pPr>
        <w:widowControl/>
        <w:numPr>
          <w:ilvl w:val="0"/>
          <w:numId w:val="4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Directory</w:t>
      </w:r>
      <w:r>
        <w:rPr>
          <w:rFonts w:ascii="Arial" w:hAnsi="Arial" w:cs="Arial"/>
          <w:color w:val="000000"/>
          <w:sz w:val="20"/>
          <w:szCs w:val="20"/>
        </w:rPr>
        <w:t>代表多个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，可以把它看成</w:t>
      </w:r>
      <w:r>
        <w:rPr>
          <w:rFonts w:ascii="Arial" w:hAnsi="Arial" w:cs="Arial"/>
          <w:color w:val="000000"/>
          <w:sz w:val="20"/>
          <w:szCs w:val="20"/>
        </w:rPr>
        <w:t>List&lt;Invoker&gt;</w:t>
      </w:r>
      <w:r>
        <w:rPr>
          <w:rFonts w:ascii="Arial" w:hAnsi="Arial" w:cs="Arial"/>
          <w:color w:val="000000"/>
          <w:sz w:val="20"/>
          <w:szCs w:val="20"/>
        </w:rPr>
        <w:t>，但与</w:t>
      </w:r>
      <w:r>
        <w:rPr>
          <w:rFonts w:ascii="Arial" w:hAnsi="Arial" w:cs="Arial"/>
          <w:color w:val="000000"/>
          <w:sz w:val="20"/>
          <w:szCs w:val="20"/>
        </w:rPr>
        <w:t>List</w:t>
      </w:r>
      <w:r>
        <w:rPr>
          <w:rFonts w:ascii="Arial" w:hAnsi="Arial" w:cs="Arial"/>
          <w:color w:val="000000"/>
          <w:sz w:val="20"/>
          <w:szCs w:val="20"/>
        </w:rPr>
        <w:t>不同的是，它的值可能是动态变化的，比如注册中心推送变更。</w:t>
      </w:r>
    </w:p>
    <w:p w:rsidR="009253A0" w:rsidRDefault="009253A0" w:rsidP="002C0B4B">
      <w:pPr>
        <w:widowControl/>
        <w:numPr>
          <w:ilvl w:val="0"/>
          <w:numId w:val="4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Cluster</w:t>
      </w:r>
      <w:r>
        <w:rPr>
          <w:rFonts w:ascii="Arial" w:hAnsi="Arial" w:cs="Arial"/>
          <w:color w:val="000000"/>
          <w:sz w:val="20"/>
          <w:szCs w:val="20"/>
        </w:rPr>
        <w:t>将</w:t>
      </w:r>
      <w:r>
        <w:rPr>
          <w:rFonts w:ascii="Arial" w:hAnsi="Arial" w:cs="Arial"/>
          <w:color w:val="000000"/>
          <w:sz w:val="20"/>
          <w:szCs w:val="20"/>
        </w:rPr>
        <w:t>Directory</w:t>
      </w:r>
      <w:r>
        <w:rPr>
          <w:rFonts w:ascii="Arial" w:hAnsi="Arial" w:cs="Arial"/>
          <w:color w:val="000000"/>
          <w:sz w:val="20"/>
          <w:szCs w:val="20"/>
        </w:rPr>
        <w:t>中的多个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伪装成一个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，对上层透明，伪装过程包含了容错逻辑，调用失败后，重试另一个。</w:t>
      </w:r>
    </w:p>
    <w:p w:rsidR="009253A0" w:rsidRDefault="009253A0" w:rsidP="002C0B4B">
      <w:pPr>
        <w:widowControl/>
        <w:numPr>
          <w:ilvl w:val="0"/>
          <w:numId w:val="4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Router</w:t>
      </w:r>
      <w:r>
        <w:rPr>
          <w:rFonts w:ascii="Arial" w:hAnsi="Arial" w:cs="Arial"/>
          <w:color w:val="000000"/>
          <w:sz w:val="20"/>
          <w:szCs w:val="20"/>
        </w:rPr>
        <w:t>负责从多个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中按路由规则选出子集，比如读写分离，应用隔离等。</w:t>
      </w:r>
    </w:p>
    <w:p w:rsidR="009253A0" w:rsidRDefault="009253A0" w:rsidP="002C0B4B">
      <w:pPr>
        <w:widowControl/>
        <w:numPr>
          <w:ilvl w:val="0"/>
          <w:numId w:val="4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LoadBalance</w:t>
      </w:r>
      <w:r>
        <w:rPr>
          <w:rFonts w:ascii="Arial" w:hAnsi="Arial" w:cs="Arial"/>
          <w:color w:val="000000"/>
          <w:sz w:val="20"/>
          <w:szCs w:val="20"/>
        </w:rPr>
        <w:t>负责从多个</w:t>
      </w:r>
      <w:r>
        <w:rPr>
          <w:rFonts w:ascii="Arial" w:hAnsi="Arial" w:cs="Arial"/>
          <w:color w:val="000000"/>
          <w:sz w:val="20"/>
          <w:szCs w:val="20"/>
        </w:rPr>
        <w:t>Invoker</w:t>
      </w:r>
      <w:r>
        <w:rPr>
          <w:rFonts w:ascii="Arial" w:hAnsi="Arial" w:cs="Arial"/>
          <w:color w:val="000000"/>
          <w:sz w:val="20"/>
          <w:szCs w:val="20"/>
        </w:rPr>
        <w:t>中选出具体的一个用于本次调用，选的过程包含了负载均衡算法，调用失败后，需要重选。</w:t>
      </w:r>
    </w:p>
    <w:p w:rsidR="009253A0" w:rsidRDefault="009253A0" w:rsidP="009253A0">
      <w:pPr>
        <w:shd w:val="clear" w:color="auto" w:fill="FFFFFF"/>
        <w:spacing w:before="330" w:after="60"/>
        <w:outlineLvl w:val="5"/>
        <w:rPr>
          <w:rFonts w:ascii="Arial" w:hAnsi="Arial" w:cs="Arial"/>
          <w:b/>
          <w:bCs/>
          <w:color w:val="8F4E0B"/>
          <w:sz w:val="22"/>
        </w:rPr>
      </w:pPr>
      <w:bookmarkStart w:id="37" w:name="UserGuide-zh-%E9%9B%86%E7%BE%A4%E5%AE%B9"/>
      <w:bookmarkEnd w:id="37"/>
      <w:r>
        <w:rPr>
          <w:rFonts w:ascii="Arial" w:hAnsi="Arial" w:cs="Arial"/>
          <w:b/>
          <w:bCs/>
          <w:color w:val="8F4E0B"/>
          <w:sz w:val="22"/>
        </w:rPr>
        <w:t>集群容错模式：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可以自行扩展集群容错策略，参见：</w:t>
      </w:r>
      <w:hyperlink r:id="rId221" w:anchor="DeveloperGuide-zh-%E9%9B%86%E7%BE%A4%E6%89%A9%E5%B1%95" w:history="1">
        <w:r>
          <w:rPr>
            <w:rStyle w:val="a4"/>
            <w:rFonts w:ascii="Arial" w:hAnsi="Arial" w:cs="Arial"/>
            <w:sz w:val="20"/>
            <w:szCs w:val="20"/>
          </w:rPr>
          <w:t>集群扩展</w:t>
        </w:r>
      </w:hyperlink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38" w:name="UserGuide-zh-FailoverCluster"/>
      <w:bookmarkEnd w:id="38"/>
      <w:r>
        <w:rPr>
          <w:rFonts w:ascii="Arial" w:hAnsi="Arial" w:cs="Arial"/>
          <w:b/>
          <w:bCs/>
          <w:color w:val="8F4E0B"/>
          <w:sz w:val="20"/>
          <w:szCs w:val="20"/>
        </w:rPr>
        <w:t>Failover Cluster</w:t>
      </w:r>
    </w:p>
    <w:p w:rsidR="009253A0" w:rsidRDefault="009253A0" w:rsidP="002C0B4B">
      <w:pPr>
        <w:widowControl/>
        <w:numPr>
          <w:ilvl w:val="0"/>
          <w:numId w:val="4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失败自动切换，当出现失败，重试其它服务器。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缺省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9253A0" w:rsidP="002C0B4B">
      <w:pPr>
        <w:widowControl/>
        <w:numPr>
          <w:ilvl w:val="0"/>
          <w:numId w:val="4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通常用于读操作，但重试会带来更长延迟。</w:t>
      </w:r>
    </w:p>
    <w:p w:rsidR="009253A0" w:rsidRDefault="009253A0" w:rsidP="002C0B4B">
      <w:pPr>
        <w:widowControl/>
        <w:numPr>
          <w:ilvl w:val="0"/>
          <w:numId w:val="4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可通过</w:t>
      </w:r>
      <w:r>
        <w:rPr>
          <w:rFonts w:ascii="Arial" w:hAnsi="Arial" w:cs="Arial"/>
          <w:color w:val="000000"/>
          <w:sz w:val="20"/>
          <w:szCs w:val="20"/>
        </w:rPr>
        <w:t>retries="2"</w:t>
      </w:r>
      <w:r>
        <w:rPr>
          <w:rFonts w:ascii="Arial" w:hAnsi="Arial" w:cs="Arial"/>
          <w:color w:val="000000"/>
          <w:sz w:val="20"/>
          <w:szCs w:val="20"/>
        </w:rPr>
        <w:t>来设置重试次数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不含第一次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39" w:name="UserGuide-zh-FailfastCluster"/>
      <w:bookmarkEnd w:id="39"/>
      <w:r>
        <w:rPr>
          <w:rFonts w:ascii="Arial" w:hAnsi="Arial" w:cs="Arial"/>
          <w:b/>
          <w:bCs/>
          <w:color w:val="8F4E0B"/>
          <w:sz w:val="20"/>
          <w:szCs w:val="20"/>
        </w:rPr>
        <w:t>Failfast Cluster</w:t>
      </w:r>
    </w:p>
    <w:p w:rsidR="009253A0" w:rsidRDefault="009253A0" w:rsidP="002C0B4B">
      <w:pPr>
        <w:widowControl/>
        <w:numPr>
          <w:ilvl w:val="0"/>
          <w:numId w:val="4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快速失败，只发起一次调用，失败立即报错。</w:t>
      </w:r>
    </w:p>
    <w:p w:rsidR="009253A0" w:rsidRDefault="009253A0" w:rsidP="002C0B4B">
      <w:pPr>
        <w:widowControl/>
        <w:numPr>
          <w:ilvl w:val="0"/>
          <w:numId w:val="4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通常用于非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幂</w:t>
      </w:r>
      <w:proofErr w:type="gramEnd"/>
      <w:r>
        <w:rPr>
          <w:rFonts w:ascii="Arial" w:hAnsi="Arial" w:cs="Arial"/>
          <w:color w:val="000000"/>
          <w:sz w:val="20"/>
          <w:szCs w:val="20"/>
        </w:rPr>
        <w:t>等性的写操作，比如新增记录。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0" w:name="UserGuide-zh-FailsafeCluster"/>
      <w:bookmarkEnd w:id="40"/>
      <w:r>
        <w:rPr>
          <w:rFonts w:ascii="Arial" w:hAnsi="Arial" w:cs="Arial"/>
          <w:b/>
          <w:bCs/>
          <w:color w:val="8F4E0B"/>
          <w:sz w:val="20"/>
          <w:szCs w:val="20"/>
        </w:rPr>
        <w:t>Failsafe Cluster</w:t>
      </w:r>
    </w:p>
    <w:p w:rsidR="009253A0" w:rsidRDefault="009253A0" w:rsidP="002C0B4B">
      <w:pPr>
        <w:widowControl/>
        <w:numPr>
          <w:ilvl w:val="0"/>
          <w:numId w:val="4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失败安全，出现异常时，直接忽略。</w:t>
      </w:r>
    </w:p>
    <w:p w:rsidR="009253A0" w:rsidRDefault="009253A0" w:rsidP="002C0B4B">
      <w:pPr>
        <w:widowControl/>
        <w:numPr>
          <w:ilvl w:val="0"/>
          <w:numId w:val="4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通常用于写入审计日志等操作。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1" w:name="UserGuide-zh-FailbackCluster"/>
      <w:bookmarkEnd w:id="41"/>
      <w:r>
        <w:rPr>
          <w:rFonts w:ascii="Arial" w:hAnsi="Arial" w:cs="Arial"/>
          <w:b/>
          <w:bCs/>
          <w:color w:val="8F4E0B"/>
          <w:sz w:val="20"/>
          <w:szCs w:val="20"/>
        </w:rPr>
        <w:t>Failback Cluster</w:t>
      </w:r>
    </w:p>
    <w:p w:rsidR="009253A0" w:rsidRDefault="009253A0" w:rsidP="002C0B4B">
      <w:pPr>
        <w:widowControl/>
        <w:numPr>
          <w:ilvl w:val="0"/>
          <w:numId w:val="4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失败自动恢复，后台记录失败请求，定时重发。</w:t>
      </w:r>
    </w:p>
    <w:p w:rsidR="009253A0" w:rsidRDefault="009253A0" w:rsidP="002C0B4B">
      <w:pPr>
        <w:widowControl/>
        <w:numPr>
          <w:ilvl w:val="0"/>
          <w:numId w:val="4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通常用于消息通知操作。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2" w:name="UserGuide-zh-ForkingCluster"/>
      <w:bookmarkEnd w:id="42"/>
      <w:r>
        <w:rPr>
          <w:rFonts w:ascii="Arial" w:hAnsi="Arial" w:cs="Arial"/>
          <w:b/>
          <w:bCs/>
          <w:color w:val="8F4E0B"/>
          <w:sz w:val="20"/>
          <w:szCs w:val="20"/>
        </w:rPr>
        <w:t>Forking Cluster</w:t>
      </w:r>
    </w:p>
    <w:p w:rsidR="009253A0" w:rsidRDefault="009253A0" w:rsidP="002C0B4B">
      <w:pPr>
        <w:widowControl/>
        <w:numPr>
          <w:ilvl w:val="0"/>
          <w:numId w:val="4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并行调用多个服务器，只要一个成功即返回。</w:t>
      </w:r>
    </w:p>
    <w:p w:rsidR="009253A0" w:rsidRDefault="009253A0" w:rsidP="002C0B4B">
      <w:pPr>
        <w:widowControl/>
        <w:numPr>
          <w:ilvl w:val="0"/>
          <w:numId w:val="4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通常用于实时性要求较高的读操作，但需要浪费更多服务资源。</w:t>
      </w:r>
    </w:p>
    <w:p w:rsidR="009253A0" w:rsidRDefault="009253A0" w:rsidP="002C0B4B">
      <w:pPr>
        <w:widowControl/>
        <w:numPr>
          <w:ilvl w:val="0"/>
          <w:numId w:val="4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可通过</w:t>
      </w:r>
      <w:r>
        <w:rPr>
          <w:rFonts w:ascii="Arial" w:hAnsi="Arial" w:cs="Arial"/>
          <w:color w:val="000000"/>
          <w:sz w:val="20"/>
          <w:szCs w:val="20"/>
        </w:rPr>
        <w:t>forks="2"</w:t>
      </w:r>
      <w:r>
        <w:rPr>
          <w:rFonts w:ascii="Arial" w:hAnsi="Arial" w:cs="Arial"/>
          <w:color w:val="000000"/>
          <w:sz w:val="20"/>
          <w:szCs w:val="20"/>
        </w:rPr>
        <w:t>来设置最大并行数。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3" w:name="UserGuide-zh-BroadcastCluster"/>
      <w:bookmarkEnd w:id="43"/>
      <w:r>
        <w:rPr>
          <w:rFonts w:ascii="Arial" w:hAnsi="Arial" w:cs="Arial"/>
          <w:b/>
          <w:bCs/>
          <w:color w:val="8F4E0B"/>
          <w:sz w:val="20"/>
          <w:szCs w:val="20"/>
        </w:rPr>
        <w:t>Broadcast Cluster</w:t>
      </w:r>
    </w:p>
    <w:p w:rsidR="009253A0" w:rsidRDefault="009253A0" w:rsidP="002C0B4B">
      <w:pPr>
        <w:widowControl/>
        <w:numPr>
          <w:ilvl w:val="0"/>
          <w:numId w:val="4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广播调用所有提供者，逐个调用，任意一台报错则报错。</w:t>
      </w:r>
      <w:r>
        <w:rPr>
          <w:rFonts w:ascii="Arial" w:hAnsi="Arial" w:cs="Arial"/>
          <w:color w:val="000000"/>
          <w:sz w:val="20"/>
          <w:szCs w:val="20"/>
        </w:rPr>
        <w:t>(2.1.0</w:t>
      </w:r>
      <w:r>
        <w:rPr>
          <w:rFonts w:ascii="Arial" w:hAnsi="Arial" w:cs="Arial"/>
          <w:color w:val="000000"/>
          <w:sz w:val="20"/>
          <w:szCs w:val="20"/>
        </w:rPr>
        <w:t>开始支持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9253A0" w:rsidP="002C0B4B">
      <w:pPr>
        <w:widowControl/>
        <w:numPr>
          <w:ilvl w:val="0"/>
          <w:numId w:val="4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通常用于通知所有提供者更新缓存或日志等本地资源信息。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重试次数配置如：</w:t>
      </w:r>
      <w:r>
        <w:rPr>
          <w:rFonts w:ascii="Arial" w:hAnsi="Arial" w:cs="Arial"/>
          <w:color w:val="000000"/>
          <w:sz w:val="20"/>
          <w:szCs w:val="20"/>
        </w:rPr>
        <w:t>(failover</w:t>
      </w:r>
      <w:r>
        <w:rPr>
          <w:rFonts w:ascii="Arial" w:hAnsi="Arial" w:cs="Arial"/>
          <w:color w:val="000000"/>
          <w:sz w:val="20"/>
          <w:szCs w:val="20"/>
        </w:rPr>
        <w:t>集群模式生效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22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8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118432441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retries="2"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23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513617238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retries="2"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24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97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&lt;dubbo:reference&gt;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&lt;dubbo:method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name="findFoo"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retries="2"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&lt;/dubbo:reference&gt;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集群模式配置如：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25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2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37928599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cluster="failsafe"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26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6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112080367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cluster="failsafe"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44" w:name="UserGuide-zh-%E8%B4%9F%E8%BD%BD%E5%9D%87"/>
      <w:bookmarkEnd w:id="44"/>
      <w:r>
        <w:rPr>
          <w:rFonts w:ascii="Arial" w:hAnsi="Arial" w:cs="Arial"/>
          <w:b/>
          <w:bCs/>
          <w:color w:val="8F4E0B"/>
          <w:sz w:val="30"/>
          <w:szCs w:val="30"/>
        </w:rPr>
        <w:t>负载均衡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27" w:tooltip="Load Balance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28" w:anchor="UserGuide-zh-%E8%B4%9F%E8%BD%BD%E5%9D%87%E8%A1%A1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33"/>
        <w:gridCol w:w="8033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9" name="图片 39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在集群负载均衡时，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提供了多种均衡策略，缺省为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random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随机调用。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可以自行扩展负载均衡策略，参见：</w:t>
      </w:r>
      <w:hyperlink r:id="rId229" w:anchor="DeveloperGuide-zh-%E8%B4%9F%E8%BD%BD%E5%9D%87%E8%A1%A1%E6%89%A9%E5%B1%95" w:history="1">
        <w:r>
          <w:rPr>
            <w:rStyle w:val="a4"/>
            <w:rFonts w:ascii="Arial" w:hAnsi="Arial" w:cs="Arial"/>
            <w:sz w:val="20"/>
            <w:szCs w:val="20"/>
          </w:rPr>
          <w:t>负载均衡扩展</w:t>
        </w:r>
      </w:hyperlink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5" w:name="UserGuide-zh-RandomLoadBalance"/>
      <w:bookmarkEnd w:id="45"/>
      <w:r>
        <w:rPr>
          <w:rFonts w:ascii="Arial" w:hAnsi="Arial" w:cs="Arial"/>
          <w:b/>
          <w:bCs/>
          <w:color w:val="8F4E0B"/>
          <w:sz w:val="20"/>
          <w:szCs w:val="20"/>
        </w:rPr>
        <w:t>Random LoadBalance</w:t>
      </w:r>
    </w:p>
    <w:p w:rsidR="009253A0" w:rsidRDefault="009253A0" w:rsidP="002C0B4B">
      <w:pPr>
        <w:widowControl/>
        <w:numPr>
          <w:ilvl w:val="0"/>
          <w:numId w:val="5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随机，按权重设置随机概率。</w:t>
      </w:r>
    </w:p>
    <w:p w:rsidR="009253A0" w:rsidRDefault="009253A0" w:rsidP="002C0B4B">
      <w:pPr>
        <w:widowControl/>
        <w:numPr>
          <w:ilvl w:val="0"/>
          <w:numId w:val="5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在一个截面上碰撞的概率高，但调用量越大分布越均匀，而且按概率使用权重后也比较均匀，有利于动态调整提供者权重。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6" w:name="UserGuide-zh-RoundRobinLoadBalance"/>
      <w:bookmarkEnd w:id="46"/>
      <w:r>
        <w:rPr>
          <w:rFonts w:ascii="Arial" w:hAnsi="Arial" w:cs="Arial"/>
          <w:b/>
          <w:bCs/>
          <w:color w:val="8F4E0B"/>
          <w:sz w:val="20"/>
          <w:szCs w:val="20"/>
        </w:rPr>
        <w:t>RoundRobin LoadBalance</w:t>
      </w:r>
    </w:p>
    <w:p w:rsidR="009253A0" w:rsidRDefault="009253A0" w:rsidP="002C0B4B">
      <w:pPr>
        <w:widowControl/>
        <w:numPr>
          <w:ilvl w:val="0"/>
          <w:numId w:val="5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轮循，按公约后的权重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设置轮循比率</w:t>
      </w:r>
      <w:proofErr w:type="gramEnd"/>
      <w:r>
        <w:rPr>
          <w:rFonts w:ascii="Arial" w:hAnsi="Arial" w:cs="Arial"/>
          <w:color w:val="000000"/>
          <w:sz w:val="20"/>
          <w:szCs w:val="20"/>
        </w:rPr>
        <w:t>。</w:t>
      </w:r>
    </w:p>
    <w:p w:rsidR="009253A0" w:rsidRDefault="009253A0" w:rsidP="002C0B4B">
      <w:pPr>
        <w:widowControl/>
        <w:numPr>
          <w:ilvl w:val="0"/>
          <w:numId w:val="5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存在慢的提供者累积请求问题，比如：第二台机器很慢，但没挂，当请求调到第二台时就卡在那，久而久之，所有请求都卡在调到第二台上。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7" w:name="UserGuide-zh-LeastActiveLoadBalance"/>
      <w:bookmarkEnd w:id="47"/>
      <w:r>
        <w:rPr>
          <w:rFonts w:ascii="Arial" w:hAnsi="Arial" w:cs="Arial"/>
          <w:b/>
          <w:bCs/>
          <w:color w:val="8F4E0B"/>
          <w:sz w:val="20"/>
          <w:szCs w:val="20"/>
        </w:rPr>
        <w:t>LeastActive LoadBalance</w:t>
      </w:r>
    </w:p>
    <w:p w:rsidR="009253A0" w:rsidRDefault="009253A0" w:rsidP="002C0B4B">
      <w:pPr>
        <w:widowControl/>
        <w:numPr>
          <w:ilvl w:val="0"/>
          <w:numId w:val="5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最少活跃调用数，相同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活跃数</w:t>
      </w:r>
      <w:proofErr w:type="gramEnd"/>
      <w:r>
        <w:rPr>
          <w:rFonts w:ascii="Arial" w:hAnsi="Arial" w:cs="Arial"/>
          <w:color w:val="000000"/>
          <w:sz w:val="20"/>
          <w:szCs w:val="20"/>
        </w:rPr>
        <w:t>的随机，活跃数指调用前后计数差。</w:t>
      </w:r>
    </w:p>
    <w:p w:rsidR="009253A0" w:rsidRDefault="009253A0" w:rsidP="002C0B4B">
      <w:pPr>
        <w:widowControl/>
        <w:numPr>
          <w:ilvl w:val="0"/>
          <w:numId w:val="5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使慢的提供者收到更少请求，因为越慢的提供者的调用前后计数差会越大。</w:t>
      </w:r>
    </w:p>
    <w:p w:rsidR="009253A0" w:rsidRDefault="009253A0" w:rsidP="009253A0">
      <w:pPr>
        <w:shd w:val="clear" w:color="auto" w:fill="FFFFFF"/>
        <w:spacing w:before="330" w:after="60"/>
        <w:outlineLvl w:val="6"/>
        <w:rPr>
          <w:rFonts w:ascii="Arial" w:hAnsi="Arial" w:cs="Arial"/>
          <w:b/>
          <w:bCs/>
          <w:color w:val="8F4E0B"/>
          <w:sz w:val="20"/>
          <w:szCs w:val="20"/>
        </w:rPr>
      </w:pPr>
      <w:bookmarkStart w:id="48" w:name="UserGuide-zh-ConsistentHashLoadBalance"/>
      <w:bookmarkEnd w:id="48"/>
      <w:r>
        <w:rPr>
          <w:rFonts w:ascii="Arial" w:hAnsi="Arial" w:cs="Arial"/>
          <w:b/>
          <w:bCs/>
          <w:color w:val="8F4E0B"/>
          <w:sz w:val="20"/>
          <w:szCs w:val="20"/>
        </w:rPr>
        <w:t>ConsistentHash LoadBalance</w:t>
      </w:r>
    </w:p>
    <w:p w:rsidR="009253A0" w:rsidRDefault="009253A0" w:rsidP="002C0B4B">
      <w:pPr>
        <w:widowControl/>
        <w:numPr>
          <w:ilvl w:val="0"/>
          <w:numId w:val="5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一致性</w:t>
      </w:r>
      <w:r>
        <w:rPr>
          <w:rFonts w:ascii="Arial" w:hAnsi="Arial" w:cs="Arial"/>
          <w:color w:val="000000"/>
          <w:sz w:val="20"/>
          <w:szCs w:val="20"/>
        </w:rPr>
        <w:t>Hash</w:t>
      </w:r>
      <w:r>
        <w:rPr>
          <w:rFonts w:ascii="Arial" w:hAnsi="Arial" w:cs="Arial"/>
          <w:color w:val="000000"/>
          <w:sz w:val="20"/>
          <w:szCs w:val="20"/>
        </w:rPr>
        <w:t>，相同参数的请求总是发到同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一提供</w:t>
      </w:r>
      <w:proofErr w:type="gramEnd"/>
      <w:r>
        <w:rPr>
          <w:rFonts w:ascii="Arial" w:hAnsi="Arial" w:cs="Arial"/>
          <w:color w:val="000000"/>
          <w:sz w:val="20"/>
          <w:szCs w:val="20"/>
        </w:rPr>
        <w:t>者。</w:t>
      </w:r>
    </w:p>
    <w:p w:rsidR="009253A0" w:rsidRDefault="009253A0" w:rsidP="002C0B4B">
      <w:pPr>
        <w:widowControl/>
        <w:numPr>
          <w:ilvl w:val="0"/>
          <w:numId w:val="5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当某一台提供者挂时，原本发往该提供者的请求，基于虚拟节点，平摊到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其它提供</w:t>
      </w:r>
      <w:proofErr w:type="gramEnd"/>
      <w:r>
        <w:rPr>
          <w:rFonts w:ascii="Arial" w:hAnsi="Arial" w:cs="Arial"/>
          <w:color w:val="000000"/>
          <w:sz w:val="20"/>
          <w:szCs w:val="20"/>
        </w:rPr>
        <w:t>者，不会引起剧烈变动。</w:t>
      </w:r>
    </w:p>
    <w:p w:rsidR="009253A0" w:rsidRDefault="009253A0" w:rsidP="002C0B4B">
      <w:pPr>
        <w:widowControl/>
        <w:numPr>
          <w:ilvl w:val="0"/>
          <w:numId w:val="5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算法参见：</w:t>
      </w:r>
      <w:hyperlink r:id="rId230" w:history="1">
        <w:r>
          <w:rPr>
            <w:rStyle w:val="a4"/>
            <w:rFonts w:ascii="Arial" w:hAnsi="Arial" w:cs="Arial"/>
            <w:sz w:val="20"/>
            <w:szCs w:val="20"/>
          </w:rPr>
          <w:t>http://en.wikipedia.org/wiki/Consistent_hashing</w:t>
        </w:r>
      </w:hyperlink>
      <w:r>
        <w:rPr>
          <w:rFonts w:ascii="Arial" w:hAnsi="Arial" w:cs="Arial"/>
          <w:color w:val="000000"/>
          <w:sz w:val="20"/>
          <w:szCs w:val="20"/>
        </w:rPr>
        <w:t>。</w:t>
      </w:r>
    </w:p>
    <w:p w:rsidR="009253A0" w:rsidRDefault="009253A0" w:rsidP="002C0B4B">
      <w:pPr>
        <w:widowControl/>
        <w:numPr>
          <w:ilvl w:val="0"/>
          <w:numId w:val="5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lastRenderedPageBreak/>
        <w:t>缺省只</w:t>
      </w:r>
      <w:proofErr w:type="gramEnd"/>
      <w:r>
        <w:rPr>
          <w:rFonts w:ascii="Arial" w:hAnsi="Arial" w:cs="Arial"/>
          <w:color w:val="000000"/>
          <w:sz w:val="20"/>
          <w:szCs w:val="20"/>
        </w:rPr>
        <w:t>对第一个参数</w:t>
      </w:r>
      <w:r>
        <w:rPr>
          <w:rFonts w:ascii="Arial" w:hAnsi="Arial" w:cs="Arial"/>
          <w:color w:val="000000"/>
          <w:sz w:val="20"/>
          <w:szCs w:val="20"/>
        </w:rPr>
        <w:t>Hash</w:t>
      </w:r>
      <w:r>
        <w:rPr>
          <w:rFonts w:ascii="Arial" w:hAnsi="Arial" w:cs="Arial"/>
          <w:color w:val="000000"/>
          <w:sz w:val="20"/>
          <w:szCs w:val="20"/>
        </w:rPr>
        <w:t>，如果要修改，请配置</w:t>
      </w:r>
      <w:r>
        <w:rPr>
          <w:rFonts w:ascii="Arial" w:hAnsi="Arial" w:cs="Arial"/>
          <w:color w:val="000000"/>
          <w:sz w:val="20"/>
          <w:szCs w:val="20"/>
        </w:rPr>
        <w:t>&lt;dubbo:parameter key="hash.arguments" value="0,1" /&gt;</w:t>
      </w:r>
    </w:p>
    <w:p w:rsidR="009253A0" w:rsidRDefault="009253A0" w:rsidP="002C0B4B">
      <w:pPr>
        <w:widowControl/>
        <w:numPr>
          <w:ilvl w:val="0"/>
          <w:numId w:val="5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缺省用</w:t>
      </w:r>
      <w:r>
        <w:rPr>
          <w:rFonts w:ascii="Arial" w:hAnsi="Arial" w:cs="Arial"/>
          <w:color w:val="000000"/>
          <w:sz w:val="20"/>
          <w:szCs w:val="20"/>
        </w:rPr>
        <w:t>160</w:t>
      </w:r>
      <w:r>
        <w:rPr>
          <w:rFonts w:ascii="Arial" w:hAnsi="Arial" w:cs="Arial"/>
          <w:color w:val="000000"/>
          <w:sz w:val="20"/>
          <w:szCs w:val="20"/>
        </w:rPr>
        <w:t>份虚拟节点，如果要修改，请配置</w:t>
      </w:r>
      <w:r>
        <w:rPr>
          <w:rFonts w:ascii="Arial" w:hAnsi="Arial" w:cs="Arial"/>
          <w:color w:val="000000"/>
          <w:sz w:val="20"/>
          <w:szCs w:val="20"/>
        </w:rPr>
        <w:t>&lt;dubbo:parameter key="hash.nodes" value="320" /&gt;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配置如：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31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97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119592155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interface="..."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loadbalance="roundrobin"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32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37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2063285433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interface="..."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loadbalance="roundrobin"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33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2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</w:t>
            </w:r>
            <w:proofErr w:type="gramStart"/>
            <w:r>
              <w:rPr>
                <w:rStyle w:val="HTML"/>
                <w:color w:val="000000"/>
              </w:rPr>
              <w:t>:service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interface="..."&gt;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&lt;dubbo:method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name="..."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loadbalance="roundrobin"/&gt;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&lt;/dubbo:service&gt;</w:t>
            </w:r>
          </w:p>
        </w:tc>
      </w:tr>
    </w:tbl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34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22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</w:t>
            </w:r>
            <w:proofErr w:type="gramStart"/>
            <w:r>
              <w:rPr>
                <w:rStyle w:val="HTML"/>
                <w:color w:val="000000"/>
              </w:rPr>
              <w:t>:reference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interface="..."&gt; </w:t>
            </w:r>
          </w:p>
          <w:p w:rsidR="009253A0" w:rsidRDefault="009253A0" w:rsidP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&lt;dubbo:method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name="..."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loadbalance="roundrobin"/&gt; </w:t>
            </w:r>
          </w:p>
          <w:p w:rsidR="009253A0" w:rsidRDefault="009253A0" w:rsidP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&lt;/dubbo:reference&gt;</w:t>
            </w:r>
          </w:p>
        </w:tc>
      </w:tr>
    </w:tbl>
    <w:p w:rsidR="009253A0" w:rsidRDefault="009253A0" w:rsidP="009253A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49" w:name="UserGuide-zh-%E7%BA%BF%E7%A8%8B%E6%A8%A1"/>
      <w:bookmarkEnd w:id="49"/>
      <w:r>
        <w:rPr>
          <w:rFonts w:ascii="Arial" w:hAnsi="Arial" w:cs="Arial"/>
          <w:b/>
          <w:bCs/>
          <w:color w:val="8F4E0B"/>
          <w:sz w:val="30"/>
          <w:szCs w:val="30"/>
        </w:rPr>
        <w:t>线程模型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35" w:tooltip="Thread Model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36" w:anchor="UserGuide-zh-%E7%BA%BF%E7%A8%8B%E6%A8%A1%E5%9E%8B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6672580" cy="1334770"/>
            <wp:effectExtent l="0" t="0" r="0" b="0"/>
            <wp:docPr id="38" name="图片 38" descr="http://code.alibabatech.com/wiki/download/attachments/6949458/dubbo-protocol.jpg?version=1&amp;modificationDate=1331068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code.alibabatech.com/wiki/download/attachments/6949458/dubbo-protocol.jpg?version=1&amp;modificationDate=133106824100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9253A0" w:rsidTr="009253A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9253A0" w:rsidRDefault="009253A0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7" name="图片 37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9253A0" w:rsidRDefault="009253A0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事件处理线程说明</w:t>
            </w:r>
          </w:p>
          <w:p w:rsidR="009253A0" w:rsidRDefault="009253A0" w:rsidP="002C0B4B">
            <w:pPr>
              <w:widowControl/>
              <w:numPr>
                <w:ilvl w:val="0"/>
                <w:numId w:val="54"/>
              </w:numPr>
              <w:spacing w:line="260" w:lineRule="atLeast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如果事件处理的逻辑能迅速完成，并且不会发起新的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请求，比如只是在内存中记个标识，则直接在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线程上处理更快，因为减少了线程池调度。</w:t>
            </w:r>
          </w:p>
          <w:p w:rsidR="009253A0" w:rsidRDefault="009253A0" w:rsidP="002C0B4B">
            <w:pPr>
              <w:widowControl/>
              <w:numPr>
                <w:ilvl w:val="0"/>
                <w:numId w:val="54"/>
              </w:numPr>
              <w:spacing w:line="260" w:lineRule="atLeast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但如果事件处理逻辑较慢，或者需要发起新的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请求，比如需要查询数据库，则必须派发到线程池，否则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线程阻塞，将导致不能接收其它请求。</w:t>
            </w:r>
          </w:p>
          <w:p w:rsidR="009253A0" w:rsidRDefault="009253A0" w:rsidP="002C0B4B">
            <w:pPr>
              <w:widowControl/>
              <w:numPr>
                <w:ilvl w:val="0"/>
                <w:numId w:val="54"/>
              </w:numPr>
              <w:spacing w:line="260" w:lineRule="atLeast"/>
              <w:jc w:val="lef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线程处理事件，又在事件处理过程中发起新的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请求，比如在连接事件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中发起登录请求，会报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可能引发死锁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异常，但不会真死锁。</w:t>
            </w:r>
          </w:p>
        </w:tc>
      </w:tr>
    </w:tbl>
    <w:p w:rsidR="009253A0" w:rsidRDefault="009253A0" w:rsidP="002C0B4B">
      <w:pPr>
        <w:widowControl/>
        <w:numPr>
          <w:ilvl w:val="0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 xml:space="preserve">Dispatcher </w:t>
      </w:r>
    </w:p>
    <w:p w:rsidR="009253A0" w:rsidRDefault="009253A0" w:rsidP="002C0B4B">
      <w:pPr>
        <w:widowControl/>
        <w:numPr>
          <w:ilvl w:val="1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all </w:t>
      </w:r>
      <w:r>
        <w:rPr>
          <w:rFonts w:ascii="Arial" w:hAnsi="Arial" w:cs="Arial"/>
          <w:color w:val="000000"/>
          <w:sz w:val="20"/>
          <w:szCs w:val="20"/>
        </w:rPr>
        <w:t>所有消息都派发到线程池，包括请求，响应，连接事件，断开事件，心跳等。</w:t>
      </w:r>
    </w:p>
    <w:p w:rsidR="009253A0" w:rsidRDefault="009253A0" w:rsidP="002C0B4B">
      <w:pPr>
        <w:widowControl/>
        <w:numPr>
          <w:ilvl w:val="1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direct </w:t>
      </w:r>
      <w:r>
        <w:rPr>
          <w:rFonts w:ascii="Arial" w:hAnsi="Arial" w:cs="Arial"/>
          <w:color w:val="000000"/>
          <w:sz w:val="20"/>
          <w:szCs w:val="20"/>
        </w:rPr>
        <w:t>所有消息都不派发到线程池，全部在</w:t>
      </w:r>
      <w:r>
        <w:rPr>
          <w:rFonts w:ascii="Arial" w:hAnsi="Arial" w:cs="Arial"/>
          <w:color w:val="000000"/>
          <w:sz w:val="20"/>
          <w:szCs w:val="20"/>
        </w:rPr>
        <w:t>IO</w:t>
      </w:r>
      <w:r>
        <w:rPr>
          <w:rFonts w:ascii="Arial" w:hAnsi="Arial" w:cs="Arial"/>
          <w:color w:val="000000"/>
          <w:sz w:val="20"/>
          <w:szCs w:val="20"/>
        </w:rPr>
        <w:t>线程上直接执行。</w:t>
      </w:r>
    </w:p>
    <w:p w:rsidR="009253A0" w:rsidRDefault="009253A0" w:rsidP="002C0B4B">
      <w:pPr>
        <w:widowControl/>
        <w:numPr>
          <w:ilvl w:val="1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message </w:t>
      </w:r>
      <w:r>
        <w:rPr>
          <w:rFonts w:ascii="Arial" w:hAnsi="Arial" w:cs="Arial"/>
          <w:color w:val="000000"/>
          <w:sz w:val="20"/>
          <w:szCs w:val="20"/>
        </w:rPr>
        <w:t>只有请求响应消息派发到线程池，其它连接断开事件，心跳等消息，直接在</w:t>
      </w:r>
      <w:r>
        <w:rPr>
          <w:rFonts w:ascii="Arial" w:hAnsi="Arial" w:cs="Arial"/>
          <w:color w:val="000000"/>
          <w:sz w:val="20"/>
          <w:szCs w:val="20"/>
        </w:rPr>
        <w:t>IO</w:t>
      </w:r>
      <w:r>
        <w:rPr>
          <w:rFonts w:ascii="Arial" w:hAnsi="Arial" w:cs="Arial"/>
          <w:color w:val="000000"/>
          <w:sz w:val="20"/>
          <w:szCs w:val="20"/>
        </w:rPr>
        <w:t>线程上执行。</w:t>
      </w:r>
    </w:p>
    <w:p w:rsidR="009253A0" w:rsidRDefault="009253A0" w:rsidP="002C0B4B">
      <w:pPr>
        <w:widowControl/>
        <w:numPr>
          <w:ilvl w:val="1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execution </w:t>
      </w:r>
      <w:r>
        <w:rPr>
          <w:rFonts w:ascii="Arial" w:hAnsi="Arial" w:cs="Arial"/>
          <w:color w:val="000000"/>
          <w:sz w:val="20"/>
          <w:szCs w:val="20"/>
        </w:rPr>
        <w:t>只请求消息派发到线程池，不含响应，响应和其它连接断开事件，心跳等消息，直接在</w:t>
      </w:r>
      <w:r>
        <w:rPr>
          <w:rFonts w:ascii="Arial" w:hAnsi="Arial" w:cs="Arial"/>
          <w:color w:val="000000"/>
          <w:sz w:val="20"/>
          <w:szCs w:val="20"/>
        </w:rPr>
        <w:t>IO</w:t>
      </w:r>
      <w:r>
        <w:rPr>
          <w:rFonts w:ascii="Arial" w:hAnsi="Arial" w:cs="Arial"/>
          <w:color w:val="000000"/>
          <w:sz w:val="20"/>
          <w:szCs w:val="20"/>
        </w:rPr>
        <w:t>线程上执行。</w:t>
      </w:r>
    </w:p>
    <w:p w:rsidR="009253A0" w:rsidRDefault="009253A0" w:rsidP="002C0B4B">
      <w:pPr>
        <w:widowControl/>
        <w:numPr>
          <w:ilvl w:val="1"/>
          <w:numId w:val="5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connection </w:t>
      </w:r>
      <w:r>
        <w:rPr>
          <w:rFonts w:ascii="Arial" w:hAnsi="Arial" w:cs="Arial"/>
          <w:color w:val="000000"/>
          <w:sz w:val="20"/>
          <w:szCs w:val="20"/>
        </w:rPr>
        <w:t>在</w:t>
      </w:r>
      <w:r>
        <w:rPr>
          <w:rFonts w:ascii="Arial" w:hAnsi="Arial" w:cs="Arial"/>
          <w:color w:val="000000"/>
          <w:sz w:val="20"/>
          <w:szCs w:val="20"/>
        </w:rPr>
        <w:t>IO</w:t>
      </w:r>
      <w:r>
        <w:rPr>
          <w:rFonts w:ascii="Arial" w:hAnsi="Arial" w:cs="Arial"/>
          <w:color w:val="000000"/>
          <w:sz w:val="20"/>
          <w:szCs w:val="20"/>
        </w:rPr>
        <w:t>线程上，将连接断开事件放入队列，有序逐个执行，其它消息派发到线程池。</w:t>
      </w:r>
    </w:p>
    <w:p w:rsidR="009253A0" w:rsidRDefault="009253A0" w:rsidP="002C0B4B">
      <w:pPr>
        <w:widowControl/>
        <w:numPr>
          <w:ilvl w:val="0"/>
          <w:numId w:val="5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ThreadPool </w:t>
      </w:r>
    </w:p>
    <w:p w:rsidR="009253A0" w:rsidRDefault="009253A0" w:rsidP="002C0B4B">
      <w:pPr>
        <w:widowControl/>
        <w:numPr>
          <w:ilvl w:val="1"/>
          <w:numId w:val="5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fixed </w:t>
      </w:r>
      <w:r>
        <w:rPr>
          <w:rFonts w:ascii="Arial" w:hAnsi="Arial" w:cs="Arial"/>
          <w:color w:val="000000"/>
          <w:sz w:val="20"/>
          <w:szCs w:val="20"/>
        </w:rPr>
        <w:t>固定大小线程池，启动时建立线程，不关闭，一直持有。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缺省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9253A0" w:rsidRDefault="009253A0" w:rsidP="002C0B4B">
      <w:pPr>
        <w:widowControl/>
        <w:numPr>
          <w:ilvl w:val="1"/>
          <w:numId w:val="5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cached </w:t>
      </w:r>
      <w:r>
        <w:rPr>
          <w:rFonts w:ascii="Arial" w:hAnsi="Arial" w:cs="Arial"/>
          <w:color w:val="000000"/>
          <w:sz w:val="20"/>
          <w:szCs w:val="20"/>
        </w:rPr>
        <w:t>缓存线程池，空闲一分钟自动删除，需要时重建。</w:t>
      </w:r>
    </w:p>
    <w:p w:rsidR="009253A0" w:rsidRDefault="009253A0" w:rsidP="002C0B4B">
      <w:pPr>
        <w:widowControl/>
        <w:numPr>
          <w:ilvl w:val="1"/>
          <w:numId w:val="5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limited </w:t>
      </w:r>
      <w:r>
        <w:rPr>
          <w:rFonts w:ascii="Arial" w:hAnsi="Arial" w:cs="Arial"/>
          <w:color w:val="000000"/>
          <w:sz w:val="20"/>
          <w:szCs w:val="20"/>
        </w:rPr>
        <w:t>可伸缩线程池，但池中的线程数只会增长不会收缩。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为避免收缩时突然来了大流量引起的性能问题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9253A0" w:rsidRDefault="009253A0" w:rsidP="009253A0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配置如：</w:t>
      </w:r>
    </w:p>
    <w:p w:rsidR="009253A0" w:rsidRDefault="00721CE8" w:rsidP="009253A0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38" w:history="1">
        <w:r w:rsidR="009253A0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</w:tblGrid>
      <w:tr w:rsidR="009253A0" w:rsidTr="009253A0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9253A0" w:rsidRDefault="009253A0">
            <w:pPr>
              <w:spacing w:line="260" w:lineRule="atLeast"/>
              <w:divId w:val="6665285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</w:t>
            </w:r>
          </w:p>
        </w:tc>
      </w:tr>
    </w:tbl>
    <w:p w:rsidR="009253A0" w:rsidRDefault="009253A0" w:rsidP="00C810A7"/>
    <w:p w:rsidR="00612826" w:rsidRDefault="00612826" w:rsidP="00612826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bookmarkStart w:id="50" w:name="UserGuide-zh-%E5%8D%8F%E8%AE%AE%E5%8F%82"/>
      <w:bookmarkEnd w:id="50"/>
      <w:r>
        <w:rPr>
          <w:rFonts w:ascii="Arial" w:hAnsi="Arial" w:cs="Arial"/>
          <w:b/>
          <w:bCs/>
          <w:color w:val="8F4E0B"/>
          <w:sz w:val="36"/>
          <w:szCs w:val="36"/>
        </w:rPr>
        <w:t>协议参考手册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39" w:tooltip="Protocol Reference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40" w:anchor="UserGuide-zh-%E5%8D%8F%E8%AE%AE%E5%8F%82%E8%80%83%E6%89%8B%E5%86%8C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510"/>
        <w:gridCol w:w="30"/>
        <w:gridCol w:w="7826"/>
      </w:tblGrid>
      <w:tr w:rsidR="00612826" w:rsidTr="00612826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9" name="图片 69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推荐使用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</w:t>
            </w:r>
          </w:p>
        </w:tc>
      </w:tr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8" name="图片 68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性能测试报告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各协议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的性能情况，请参见：</w:t>
            </w:r>
            <w:hyperlink r:id="rId241" w:anchor="UserGuide-zh-%E6%80%A7%E8%83%BD%E6%B5%8B%E8%AF%95%E6%8A%A5%E5%91%8A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性能测试报告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242" w:tooltip="Performance Test Report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1" w:name="UserGuide-zh-dubbo%3A%2F%2F"/>
      <w:bookmarkEnd w:id="51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dubbo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43" w:tooltip="Dubbo Protocol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44" w:anchor="UserGuide-zh-dubbo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30"/>
        <w:gridCol w:w="8045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7" name="图片 67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缺省协议采用单一长连接和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NIO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异步通讯，适合于小数据量大并发的服务调用，以及服务消费者机器数远大于服务提供者机器数的情况。</w:t>
            </w:r>
          </w:p>
        </w:tc>
      </w:tr>
      <w:tr w:rsidR="00612826" w:rsidTr="00612826">
        <w:tblPrEx>
          <w:shd w:val="clear" w:color="auto" w:fill="FFFFCE"/>
        </w:tblPrEx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6" name="图片 66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缺省协议不适合传送大数据量的服务，比如传文件，传视频等，除非请求量很低。</w:t>
            </w:r>
          </w:p>
        </w:tc>
      </w:tr>
    </w:tbl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45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17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631181023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port="20880"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default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4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0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32312124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&lt;dubbo:provider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service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4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333679250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Multi port: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4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9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id="dubbo1"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port="20880"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id="dubbo2"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port="20881"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Dubbo protocol options: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4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9982329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name=“dubbo” port=“9090” server=“netty” client=“netty” codec=“dubbo” serialization=“hessian2” charset=“UTF-8” threadpool=“fixed” threads=“100” queues=“0” iothreads=“9” buffer=“8192” accepts=“1000” payload=“8388608” 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756980" cy="1151615"/>
            <wp:effectExtent l="0" t="0" r="0" b="0"/>
            <wp:docPr id="65" name="图片 65" descr="http://code.alibabatech.com/wiki/download/attachments/6949458/dubbo-protocol.jpg?version=1&amp;modificationDate=1331068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code.alibabatech.com/wiki/download/attachments/6949458/dubbo-protocol.jpg?version=1&amp;modificationDate=133106824100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015" cy="115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826" w:rsidRDefault="00612826" w:rsidP="002C0B4B">
      <w:pPr>
        <w:widowControl/>
        <w:numPr>
          <w:ilvl w:val="0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Transporter </w:t>
      </w:r>
    </w:p>
    <w:p w:rsidR="00612826" w:rsidRDefault="00612826" w:rsidP="002C0B4B">
      <w:pPr>
        <w:widowControl/>
        <w:numPr>
          <w:ilvl w:val="1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mina, netty, grizzy</w:t>
      </w:r>
    </w:p>
    <w:p w:rsidR="00612826" w:rsidRDefault="00612826" w:rsidP="002C0B4B">
      <w:pPr>
        <w:widowControl/>
        <w:numPr>
          <w:ilvl w:val="0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Serialization </w:t>
      </w:r>
    </w:p>
    <w:p w:rsidR="00612826" w:rsidRDefault="00612826" w:rsidP="002C0B4B">
      <w:pPr>
        <w:widowControl/>
        <w:numPr>
          <w:ilvl w:val="1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dubbo, hessian2, java, json</w:t>
      </w:r>
    </w:p>
    <w:p w:rsidR="00612826" w:rsidRDefault="00612826" w:rsidP="002C0B4B">
      <w:pPr>
        <w:widowControl/>
        <w:numPr>
          <w:ilvl w:val="0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Dispatcher </w:t>
      </w:r>
    </w:p>
    <w:p w:rsidR="00612826" w:rsidRDefault="00612826" w:rsidP="002C0B4B">
      <w:pPr>
        <w:widowControl/>
        <w:numPr>
          <w:ilvl w:val="1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all, direct, message, execution, connection</w:t>
      </w:r>
    </w:p>
    <w:p w:rsidR="00612826" w:rsidRDefault="00612826" w:rsidP="002C0B4B">
      <w:pPr>
        <w:widowControl/>
        <w:numPr>
          <w:ilvl w:val="0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ThreadPool </w:t>
      </w:r>
    </w:p>
    <w:p w:rsidR="00612826" w:rsidRDefault="00612826" w:rsidP="002C0B4B">
      <w:pPr>
        <w:widowControl/>
        <w:numPr>
          <w:ilvl w:val="1"/>
          <w:numId w:val="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fixed, cached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4" name="图片 6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缺省每服务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每提供者每消费者使用单一长连接，如果数据量较大，可以使用多个连接。</w:t>
            </w:r>
          </w:p>
        </w:tc>
      </w:tr>
    </w:tbl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77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438451245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connections="2"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2C0B4B">
      <w:pPr>
        <w:widowControl/>
        <w:numPr>
          <w:ilvl w:val="0"/>
          <w:numId w:val="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&lt;dubbo:service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0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&lt;dubbo:reference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0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表示该服务使用</w:t>
      </w:r>
      <w:r>
        <w:rPr>
          <w:rFonts w:ascii="Arial" w:hAnsi="Arial" w:cs="Arial"/>
          <w:color w:val="000000"/>
          <w:sz w:val="20"/>
          <w:szCs w:val="20"/>
        </w:rPr>
        <w:t>JVM</w:t>
      </w:r>
      <w:r>
        <w:rPr>
          <w:rFonts w:ascii="Arial" w:hAnsi="Arial" w:cs="Arial"/>
          <w:color w:val="000000"/>
          <w:sz w:val="20"/>
          <w:szCs w:val="20"/>
        </w:rPr>
        <w:t>共享长连接。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缺省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12826" w:rsidRDefault="00612826" w:rsidP="002C0B4B">
      <w:pPr>
        <w:widowControl/>
        <w:numPr>
          <w:ilvl w:val="0"/>
          <w:numId w:val="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&lt;dubbo:service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1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&lt;dubbo:reference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1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表示该服务使用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独立长</w:t>
      </w:r>
      <w:proofErr w:type="gramEnd"/>
      <w:r>
        <w:rPr>
          <w:rFonts w:ascii="Arial" w:hAnsi="Arial" w:cs="Arial"/>
          <w:color w:val="000000"/>
          <w:sz w:val="20"/>
          <w:szCs w:val="20"/>
        </w:rPr>
        <w:t>连接。</w:t>
      </w:r>
    </w:p>
    <w:p w:rsidR="00612826" w:rsidRDefault="00612826" w:rsidP="002C0B4B">
      <w:pPr>
        <w:widowControl/>
        <w:numPr>
          <w:ilvl w:val="0"/>
          <w:numId w:val="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&lt;dubbo:service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&lt;dubbo:reference connections=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”</w:t>
      </w:r>
      <w:proofErr w:type="gramEnd"/>
      <w:r>
        <w:rPr>
          <w:rFonts w:ascii="Arial" w:hAnsi="Arial" w:cs="Arial"/>
          <w:color w:val="000000"/>
          <w:sz w:val="20"/>
          <w:szCs w:val="20"/>
        </w:rPr>
        <w:t>&gt;</w:t>
      </w:r>
      <w:r>
        <w:rPr>
          <w:rFonts w:ascii="Arial" w:hAnsi="Arial" w:cs="Arial"/>
          <w:color w:val="000000"/>
          <w:sz w:val="20"/>
          <w:szCs w:val="20"/>
        </w:rPr>
        <w:t>表示该服务使用独立两条长连接。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2"/>
        <w:gridCol w:w="8074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3" name="图片 63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为防止被大量连接撑挂，可在服务提供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方限制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大接收连接数，以实现服务提供方自我保护。</w:t>
            </w:r>
          </w:p>
        </w:tc>
      </w:tr>
    </w:tbl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1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57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40078918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accepts="1000"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缺省协议，使用基于</w:t>
      </w:r>
      <w:r>
        <w:rPr>
          <w:rFonts w:ascii="Arial" w:hAnsi="Arial" w:cs="Arial"/>
          <w:color w:val="000000"/>
          <w:sz w:val="20"/>
          <w:szCs w:val="20"/>
        </w:rPr>
        <w:t>mina1.1.7+hessian3.2.1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tbremoting</w:t>
      </w:r>
      <w:r>
        <w:rPr>
          <w:rFonts w:ascii="Arial" w:hAnsi="Arial" w:cs="Arial"/>
          <w:color w:val="000000"/>
          <w:sz w:val="20"/>
          <w:szCs w:val="20"/>
        </w:rPr>
        <w:t>交互。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连接个数：单连接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连接方式：长连接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传输协议：</w:t>
      </w:r>
      <w:r>
        <w:rPr>
          <w:rFonts w:ascii="Arial" w:hAnsi="Arial" w:cs="Arial"/>
          <w:color w:val="000000"/>
          <w:sz w:val="20"/>
          <w:szCs w:val="20"/>
        </w:rPr>
        <w:t>TCP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传输方式：</w:t>
      </w:r>
      <w:r>
        <w:rPr>
          <w:rFonts w:ascii="Arial" w:hAnsi="Arial" w:cs="Arial"/>
          <w:color w:val="000000"/>
          <w:sz w:val="20"/>
          <w:szCs w:val="20"/>
        </w:rPr>
        <w:t>NIO</w:t>
      </w:r>
      <w:r>
        <w:rPr>
          <w:rFonts w:ascii="Arial" w:hAnsi="Arial" w:cs="Arial"/>
          <w:color w:val="000000"/>
          <w:sz w:val="20"/>
          <w:szCs w:val="20"/>
        </w:rPr>
        <w:t>异步传输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序列化：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二进制序列化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适用范围：传入传出参数数据包较小（建议小于</w:t>
      </w:r>
      <w:r>
        <w:rPr>
          <w:rFonts w:ascii="Arial" w:hAnsi="Arial" w:cs="Arial"/>
          <w:color w:val="000000"/>
          <w:sz w:val="20"/>
          <w:szCs w:val="20"/>
        </w:rPr>
        <w:t>100K</w:t>
      </w:r>
      <w:r>
        <w:rPr>
          <w:rFonts w:ascii="Arial" w:hAnsi="Arial" w:cs="Arial"/>
          <w:color w:val="000000"/>
          <w:sz w:val="20"/>
          <w:szCs w:val="20"/>
        </w:rPr>
        <w:t>），消费者比提供者个数多，单一消费者无法压满提供者，</w:t>
      </w:r>
      <w:r>
        <w:rPr>
          <w:rFonts w:ascii="Arial" w:hAnsi="Arial" w:cs="Arial"/>
          <w:color w:val="FF0000"/>
          <w:sz w:val="20"/>
          <w:szCs w:val="20"/>
        </w:rPr>
        <w:t>尽量不要用</w:t>
      </w:r>
      <w:r>
        <w:rPr>
          <w:rFonts w:ascii="Arial" w:hAnsi="Arial" w:cs="Arial"/>
          <w:color w:val="FF0000"/>
          <w:sz w:val="20"/>
          <w:szCs w:val="20"/>
        </w:rPr>
        <w:t>dubbo</w:t>
      </w:r>
      <w:r>
        <w:rPr>
          <w:rFonts w:ascii="Arial" w:hAnsi="Arial" w:cs="Arial"/>
          <w:color w:val="FF0000"/>
          <w:sz w:val="20"/>
          <w:szCs w:val="20"/>
        </w:rPr>
        <w:t>协议传输大文件或超大字符串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612826" w:rsidRDefault="00612826" w:rsidP="002C0B4B">
      <w:pPr>
        <w:widowControl/>
        <w:numPr>
          <w:ilvl w:val="0"/>
          <w:numId w:val="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适用场景：常规远程服务方法调用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为什么要消费者比提供者个数多：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因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协议采用单一长连接，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假设网络为千兆网卡</w:t>
      </w:r>
      <w:r>
        <w:rPr>
          <w:rFonts w:ascii="Arial" w:hAnsi="Arial" w:cs="Arial"/>
          <w:color w:val="000000"/>
          <w:sz w:val="20"/>
          <w:szCs w:val="20"/>
        </w:rPr>
        <w:t>(1024Mbit=128MByte)</w:t>
      </w:r>
      <w:r>
        <w:rPr>
          <w:rFonts w:ascii="Arial" w:hAnsi="Arial" w:cs="Arial"/>
          <w:color w:val="000000"/>
          <w:sz w:val="20"/>
          <w:szCs w:val="20"/>
        </w:rPr>
        <w:t>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根据测试经验数据每条连接最多只能压满</w:t>
      </w:r>
      <w:r>
        <w:rPr>
          <w:rFonts w:ascii="Arial" w:hAnsi="Arial" w:cs="Arial"/>
          <w:color w:val="000000"/>
          <w:sz w:val="20"/>
          <w:szCs w:val="20"/>
        </w:rPr>
        <w:t>7MByte(</w:t>
      </w:r>
      <w:r>
        <w:rPr>
          <w:rFonts w:ascii="Arial" w:hAnsi="Arial" w:cs="Arial"/>
          <w:color w:val="000000"/>
          <w:sz w:val="20"/>
          <w:szCs w:val="20"/>
        </w:rPr>
        <w:t>不同的环境可能不一样，供参考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理论上</w:t>
      </w:r>
      <w:r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>个服务提供者需要</w:t>
      </w:r>
      <w:r>
        <w:rPr>
          <w:rFonts w:ascii="Arial" w:hAnsi="Arial" w:cs="Arial"/>
          <w:color w:val="000000"/>
          <w:sz w:val="20"/>
          <w:szCs w:val="20"/>
        </w:rPr>
        <w:t>20</w:t>
      </w:r>
      <w:r>
        <w:rPr>
          <w:rFonts w:ascii="Arial" w:hAnsi="Arial" w:cs="Arial"/>
          <w:color w:val="000000"/>
          <w:sz w:val="20"/>
          <w:szCs w:val="20"/>
        </w:rPr>
        <w:t>个服务消费者才能压满网卡。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为什么不能传大包：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因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协议采用单一长连接，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如果每次请求的数据包大小为</w:t>
      </w:r>
      <w:r>
        <w:rPr>
          <w:rFonts w:ascii="Arial" w:hAnsi="Arial" w:cs="Arial"/>
          <w:color w:val="000000"/>
          <w:sz w:val="20"/>
          <w:szCs w:val="20"/>
        </w:rPr>
        <w:t>500KByte</w:t>
      </w:r>
      <w:r>
        <w:rPr>
          <w:rFonts w:ascii="Arial" w:hAnsi="Arial" w:cs="Arial"/>
          <w:color w:val="000000"/>
          <w:sz w:val="20"/>
          <w:szCs w:val="20"/>
        </w:rPr>
        <w:t>，假设网络为千兆网卡</w:t>
      </w:r>
      <w:r>
        <w:rPr>
          <w:rFonts w:ascii="Arial" w:hAnsi="Arial" w:cs="Arial"/>
          <w:color w:val="000000"/>
          <w:sz w:val="20"/>
          <w:szCs w:val="20"/>
        </w:rPr>
        <w:t>(1024Mbit=128MByte)</w:t>
      </w:r>
      <w:r>
        <w:rPr>
          <w:rFonts w:ascii="Arial" w:hAnsi="Arial" w:cs="Arial"/>
          <w:color w:val="000000"/>
          <w:sz w:val="20"/>
          <w:szCs w:val="20"/>
        </w:rPr>
        <w:t>，每条连接最大</w:t>
      </w:r>
      <w:r>
        <w:rPr>
          <w:rFonts w:ascii="Arial" w:hAnsi="Arial" w:cs="Arial"/>
          <w:color w:val="000000"/>
          <w:sz w:val="20"/>
          <w:szCs w:val="20"/>
        </w:rPr>
        <w:t>7MByte(</w:t>
      </w:r>
      <w:r>
        <w:rPr>
          <w:rFonts w:ascii="Arial" w:hAnsi="Arial" w:cs="Arial"/>
          <w:color w:val="000000"/>
          <w:sz w:val="20"/>
          <w:szCs w:val="20"/>
        </w:rPr>
        <w:t>不同的环境可能不一样，供参考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单个服务提供者的</w:t>
      </w:r>
      <w:r>
        <w:rPr>
          <w:rFonts w:ascii="Arial" w:hAnsi="Arial" w:cs="Arial"/>
          <w:color w:val="000000"/>
          <w:sz w:val="20"/>
          <w:szCs w:val="20"/>
        </w:rPr>
        <w:t>TPS(</w:t>
      </w:r>
      <w:r>
        <w:rPr>
          <w:rFonts w:ascii="Arial" w:hAnsi="Arial" w:cs="Arial"/>
          <w:color w:val="000000"/>
          <w:sz w:val="20"/>
          <w:szCs w:val="20"/>
        </w:rPr>
        <w:t>每秒处理事务数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最大为：</w:t>
      </w:r>
      <w:r>
        <w:rPr>
          <w:rFonts w:ascii="Arial" w:hAnsi="Arial" w:cs="Arial"/>
          <w:color w:val="000000"/>
          <w:sz w:val="20"/>
          <w:szCs w:val="20"/>
        </w:rPr>
        <w:t>128MByte / 500KByte = 262</w:t>
      </w:r>
      <w:r>
        <w:rPr>
          <w:rFonts w:ascii="Arial" w:hAnsi="Arial" w:cs="Arial"/>
          <w:color w:val="000000"/>
          <w:sz w:val="20"/>
          <w:szCs w:val="20"/>
        </w:rPr>
        <w:t>。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单个消费者调用单个服务提供者的</w:t>
      </w:r>
      <w:r>
        <w:rPr>
          <w:rFonts w:ascii="Arial" w:hAnsi="Arial" w:cs="Arial"/>
          <w:color w:val="000000"/>
          <w:sz w:val="20"/>
          <w:szCs w:val="20"/>
        </w:rPr>
        <w:t>TPS(</w:t>
      </w:r>
      <w:r>
        <w:rPr>
          <w:rFonts w:ascii="Arial" w:hAnsi="Arial" w:cs="Arial"/>
          <w:color w:val="000000"/>
          <w:sz w:val="20"/>
          <w:szCs w:val="20"/>
        </w:rPr>
        <w:t>每秒处理事务数</w:t>
      </w:r>
      <w:r>
        <w:rPr>
          <w:rFonts w:ascii="Arial" w:hAnsi="Arial" w:cs="Arial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>最大为：</w:t>
      </w:r>
      <w:r>
        <w:rPr>
          <w:rFonts w:ascii="Arial" w:hAnsi="Arial" w:cs="Arial"/>
          <w:color w:val="000000"/>
          <w:sz w:val="20"/>
          <w:szCs w:val="20"/>
        </w:rPr>
        <w:t>7MByte / 500KByte = 14</w:t>
      </w:r>
      <w:r>
        <w:rPr>
          <w:rFonts w:ascii="Arial" w:hAnsi="Arial" w:cs="Arial"/>
          <w:color w:val="000000"/>
          <w:sz w:val="20"/>
          <w:szCs w:val="20"/>
        </w:rPr>
        <w:t>。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如果能接受，可以考虑使用，否则网络将成为瓶颈。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为什么采用异步单一长连接：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因为服务的现状大都是服务提供者少，通常只有几台机器，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而服务的消费者多，可能整个网站都在访问该服务，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比如</w:t>
      </w:r>
      <w:r>
        <w:rPr>
          <w:rFonts w:ascii="Arial" w:hAnsi="Arial" w:cs="Arial"/>
          <w:color w:val="000000"/>
          <w:sz w:val="20"/>
          <w:szCs w:val="20"/>
        </w:rPr>
        <w:t>Morgan</w:t>
      </w:r>
      <w:r>
        <w:rPr>
          <w:rFonts w:ascii="Arial" w:hAnsi="Arial" w:cs="Arial"/>
          <w:color w:val="000000"/>
          <w:sz w:val="20"/>
          <w:szCs w:val="20"/>
        </w:rPr>
        <w:t>的提供者只有</w:t>
      </w:r>
      <w:r>
        <w:rPr>
          <w:rFonts w:ascii="Arial" w:hAnsi="Arial" w:cs="Arial"/>
          <w:color w:val="000000"/>
          <w:sz w:val="20"/>
          <w:szCs w:val="20"/>
        </w:rPr>
        <w:t>6</w:t>
      </w:r>
      <w:r>
        <w:rPr>
          <w:rFonts w:ascii="Arial" w:hAnsi="Arial" w:cs="Arial"/>
          <w:color w:val="000000"/>
          <w:sz w:val="20"/>
          <w:szCs w:val="20"/>
        </w:rPr>
        <w:t>台提供者，却有上百台消费者，每天有</w:t>
      </w:r>
      <w:r>
        <w:rPr>
          <w:rFonts w:ascii="Arial" w:hAnsi="Arial" w:cs="Arial"/>
          <w:color w:val="000000"/>
          <w:sz w:val="20"/>
          <w:szCs w:val="20"/>
        </w:rPr>
        <w:t>1.5</w:t>
      </w:r>
      <w:r>
        <w:rPr>
          <w:rFonts w:ascii="Arial" w:hAnsi="Arial" w:cs="Arial"/>
          <w:color w:val="000000"/>
          <w:sz w:val="20"/>
          <w:szCs w:val="20"/>
        </w:rPr>
        <w:t>亿次调用，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如果采用常规的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服务，服务提供者很容易就被压跨，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通过单一连接，保证单一消费者不会压死提供者，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长连接，减少连接握手验证等，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并使用异步</w:t>
      </w:r>
      <w:r>
        <w:rPr>
          <w:rFonts w:ascii="Arial" w:hAnsi="Arial" w:cs="Arial"/>
          <w:color w:val="000000"/>
          <w:sz w:val="20"/>
          <w:szCs w:val="20"/>
        </w:rPr>
        <w:t>IO</w:t>
      </w:r>
      <w:r>
        <w:rPr>
          <w:rFonts w:ascii="Arial" w:hAnsi="Arial" w:cs="Arial"/>
          <w:color w:val="000000"/>
          <w:sz w:val="20"/>
          <w:szCs w:val="20"/>
        </w:rPr>
        <w:t>，复用线程池，防止</w:t>
      </w:r>
      <w:r>
        <w:rPr>
          <w:rFonts w:ascii="Arial" w:hAnsi="Arial" w:cs="Arial"/>
          <w:color w:val="000000"/>
          <w:sz w:val="20"/>
          <w:szCs w:val="20"/>
        </w:rPr>
        <w:t>C10K</w:t>
      </w:r>
      <w:r>
        <w:rPr>
          <w:rFonts w:ascii="Arial" w:hAnsi="Arial" w:cs="Arial"/>
          <w:color w:val="000000"/>
          <w:sz w:val="20"/>
          <w:szCs w:val="20"/>
        </w:rPr>
        <w:t>问题。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color w:val="000000"/>
          <w:sz w:val="20"/>
          <w:szCs w:val="20"/>
        </w:rPr>
        <w:t>约束：</w:t>
      </w:r>
    </w:p>
    <w:p w:rsidR="00612826" w:rsidRDefault="00612826" w:rsidP="002C0B4B">
      <w:pPr>
        <w:widowControl/>
        <w:numPr>
          <w:ilvl w:val="0"/>
          <w:numId w:val="1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参数及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返回值需实现</w:t>
      </w:r>
      <w:proofErr w:type="gramEnd"/>
      <w:r>
        <w:rPr>
          <w:rFonts w:ascii="Arial" w:hAnsi="Arial" w:cs="Arial"/>
          <w:color w:val="000000"/>
          <w:sz w:val="20"/>
          <w:szCs w:val="20"/>
        </w:rPr>
        <w:t>Serializable</w:t>
      </w:r>
      <w:r>
        <w:rPr>
          <w:rFonts w:ascii="Arial" w:hAnsi="Arial" w:cs="Arial"/>
          <w:color w:val="000000"/>
          <w:sz w:val="20"/>
          <w:szCs w:val="20"/>
        </w:rPr>
        <w:t>接口</w:t>
      </w:r>
    </w:p>
    <w:p w:rsidR="00612826" w:rsidRDefault="00612826" w:rsidP="002C0B4B">
      <w:pPr>
        <w:widowControl/>
        <w:numPr>
          <w:ilvl w:val="0"/>
          <w:numId w:val="1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参数及返回值不能自定义实现</w:t>
      </w:r>
      <w:r>
        <w:rPr>
          <w:rFonts w:ascii="Arial" w:hAnsi="Arial" w:cs="Arial"/>
          <w:color w:val="000000"/>
          <w:sz w:val="20"/>
          <w:szCs w:val="20"/>
        </w:rPr>
        <w:t>List, Map, Number, Date, Calendar</w:t>
      </w:r>
      <w:r>
        <w:rPr>
          <w:rFonts w:ascii="Arial" w:hAnsi="Arial" w:cs="Arial"/>
          <w:color w:val="000000"/>
          <w:sz w:val="20"/>
          <w:szCs w:val="20"/>
        </w:rPr>
        <w:t>等接口，只能用</w:t>
      </w:r>
      <w:r>
        <w:rPr>
          <w:rFonts w:ascii="Arial" w:hAnsi="Arial" w:cs="Arial"/>
          <w:color w:val="000000"/>
          <w:sz w:val="20"/>
          <w:szCs w:val="20"/>
        </w:rPr>
        <w:t>JDK</w:t>
      </w:r>
      <w:r>
        <w:rPr>
          <w:rFonts w:ascii="Arial" w:hAnsi="Arial" w:cs="Arial"/>
          <w:color w:val="000000"/>
          <w:sz w:val="20"/>
          <w:szCs w:val="20"/>
        </w:rPr>
        <w:t>自带的实现，因为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会做特殊处理，自定义实现类中的属性值都会丢失。</w:t>
      </w:r>
      <w:r>
        <w:rPr>
          <w:rFonts w:ascii="Arial" w:hAnsi="Arial" w:cs="Arial"/>
          <w:color w:val="000000"/>
          <w:sz w:val="20"/>
          <w:szCs w:val="20"/>
        </w:rPr>
        <w:t>()</w:t>
      </w:r>
    </w:p>
    <w:p w:rsidR="00612826" w:rsidRDefault="00612826" w:rsidP="002C0B4B">
      <w:pPr>
        <w:widowControl/>
        <w:numPr>
          <w:ilvl w:val="0"/>
          <w:numId w:val="1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序列化，只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传成员</w:t>
      </w:r>
      <w:proofErr w:type="gramEnd"/>
      <w:r>
        <w:rPr>
          <w:rFonts w:ascii="Arial" w:hAnsi="Arial" w:cs="Arial"/>
          <w:color w:val="000000"/>
          <w:sz w:val="20"/>
          <w:szCs w:val="20"/>
        </w:rPr>
        <w:t>属性值和值的类型，不传方法或静态变量，兼容情况：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由吴亚军提供</w:t>
      </w:r>
      <w:r>
        <w:rPr>
          <w:rFonts w:ascii="Arial" w:hAnsi="Arial" w:cs="Arial"/>
          <w:color w:val="000000"/>
          <w:sz w:val="20"/>
          <w:szCs w:val="20"/>
        </w:rPr>
        <w:t xml:space="preserve">) </w:t>
      </w:r>
    </w:p>
    <w:tbl>
      <w:tblPr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"/>
        <w:gridCol w:w="4129"/>
        <w:gridCol w:w="2823"/>
      </w:tblGrid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b/>
                <w:bCs/>
                <w:color w:val="8F4E0B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>数据通讯</w:t>
            </w: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b/>
                <w:bCs/>
                <w:color w:val="8F4E0B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>情况</w:t>
            </w: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b/>
                <w:bCs/>
                <w:color w:val="8F4E0B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>结果</w:t>
            </w:r>
            <w:r>
              <w:rPr>
                <w:rFonts w:ascii="Arial" w:hAnsi="Arial" w:cs="Arial"/>
                <w:b/>
                <w:bCs/>
                <w:color w:val="8F4E0B"/>
                <w:sz w:val="20"/>
                <w:szCs w:val="20"/>
              </w:rPr>
              <w:t xml:space="preserve"> </w:t>
            </w:r>
          </w:p>
        </w:tc>
      </w:tr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A-&gt;B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类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多一种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属性（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或者说类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少一种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属性）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不抛异常，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多的那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个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属性的值，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没有，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其他正常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</w:tr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A-&gt;B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枚举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多一种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枚举（或者说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少一种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枚举），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使用多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出来的枚举进行传输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抛异常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</w:tr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A-&gt;B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枚举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多一种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枚举（或者说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少一种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枚举），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不使用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多出来的枚举进行传输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不抛异常，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正常接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收数据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</w:tr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A-&gt;B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的属性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名相同，但类型不相同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抛异常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</w:tr>
      <w:tr w:rsidR="00612826" w:rsidTr="0061282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A-&gt;B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serialId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不相同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12826" w:rsidRDefault="00612826">
            <w:pPr>
              <w:spacing w:before="75" w:after="75"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正常传输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</w:tr>
    </w:tbl>
    <w:p w:rsidR="00612826" w:rsidRDefault="00612826" w:rsidP="002C0B4B">
      <w:pPr>
        <w:widowControl/>
        <w:numPr>
          <w:ilvl w:val="0"/>
          <w:numId w:val="1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总结：会抛异常的情况：枚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举值一边</w:t>
      </w:r>
      <w:proofErr w:type="gramEnd"/>
      <w:r>
        <w:rPr>
          <w:rFonts w:ascii="Arial" w:hAnsi="Arial" w:cs="Arial"/>
          <w:color w:val="000000"/>
          <w:sz w:val="20"/>
          <w:szCs w:val="20"/>
        </w:rPr>
        <w:t>多一种，一边少一种，正好使用了差别的那种，或者属性名相同，类型不同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接口增加方法，对客户端无影响，如果该方法不是客户端需要的，客户端不需要重新部署；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输入参数和结果集中增加属性，对客户端无影响，如果客户端并不需要新属性，不用重新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部署；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输入参数和结果集属性名变化，对客户端序列化无影响，但是如果客户端不重新部署，不管输入还是输出，属性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名变化</w:t>
      </w:r>
      <w:proofErr w:type="gramEnd"/>
      <w:r>
        <w:rPr>
          <w:rFonts w:ascii="Arial" w:hAnsi="Arial" w:cs="Arial"/>
          <w:color w:val="000000"/>
          <w:sz w:val="20"/>
          <w:szCs w:val="20"/>
        </w:rPr>
        <w:t>的属性值是获取不到的。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t>总结：服务器端和客户端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对领域</w:t>
      </w:r>
      <w:proofErr w:type="gramEnd"/>
      <w:r>
        <w:rPr>
          <w:rFonts w:ascii="Arial" w:hAnsi="Arial" w:cs="Arial"/>
          <w:color w:val="000000"/>
          <w:sz w:val="20"/>
          <w:szCs w:val="20"/>
        </w:rPr>
        <w:t>对象并不需要完全一致，而是按照最大匹配原则。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color w:val="000000"/>
          <w:sz w:val="20"/>
          <w:szCs w:val="20"/>
        </w:rPr>
        <w:t>配置：</w:t>
      </w:r>
      <w:r>
        <w:rPr>
          <w:rFonts w:ascii="Arial" w:hAnsi="Arial" w:cs="Arial"/>
          <w:color w:val="000000"/>
          <w:sz w:val="20"/>
          <w:szCs w:val="20"/>
        </w:rPr>
        <w:br/>
        <w:t>dubbo.properties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2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07162910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dubbo.service.protocol=dubbo</w:t>
            </w:r>
          </w:p>
        </w:tc>
      </w:tr>
    </w:tbl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2" w:name="UserGuide-zh-rmi%3A%2F%2F"/>
      <w:bookmarkEnd w:id="52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rmi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53" w:tooltip="Rmi Protocol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54" w:anchor="UserGuide-zh-rmi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03"/>
        <w:gridCol w:w="8063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2" name="图片 62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RMI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协议采用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JDK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标准的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java.rmi.*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实现，采用阻塞式短连接和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JDK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标准序列化方式。</w:t>
            </w:r>
          </w:p>
        </w:tc>
      </w:tr>
    </w:tbl>
    <w:p w:rsidR="00612826" w:rsidRDefault="00612826" w:rsidP="002C0B4B">
      <w:pPr>
        <w:widowControl/>
        <w:numPr>
          <w:ilvl w:val="0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如果服务接口继承了</w:t>
      </w:r>
      <w:r>
        <w:rPr>
          <w:rFonts w:ascii="Arial" w:hAnsi="Arial" w:cs="Arial"/>
          <w:color w:val="000000"/>
          <w:sz w:val="20"/>
          <w:szCs w:val="20"/>
        </w:rPr>
        <w:t>java.rmi.Remote</w:t>
      </w:r>
      <w:r>
        <w:rPr>
          <w:rFonts w:ascii="Arial" w:hAnsi="Arial" w:cs="Arial"/>
          <w:color w:val="000000"/>
          <w:sz w:val="20"/>
          <w:szCs w:val="20"/>
        </w:rPr>
        <w:t>接口，可以和原生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互操作，即：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12826" w:rsidRDefault="00612826" w:rsidP="002C0B4B">
      <w:pPr>
        <w:widowControl/>
        <w:numPr>
          <w:ilvl w:val="1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提供者用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协议暴露服务，消费者直接用标准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接口调用，</w:t>
      </w:r>
    </w:p>
    <w:p w:rsidR="00612826" w:rsidRDefault="00612826" w:rsidP="002C0B4B">
      <w:pPr>
        <w:widowControl/>
        <w:numPr>
          <w:ilvl w:val="1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或者提供方用标准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暴露服务，消费方用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协议调用。</w:t>
      </w:r>
    </w:p>
    <w:p w:rsidR="00612826" w:rsidRDefault="00612826" w:rsidP="002C0B4B">
      <w:pPr>
        <w:widowControl/>
        <w:numPr>
          <w:ilvl w:val="0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如果服务接口</w:t>
      </w:r>
      <w:r>
        <w:rPr>
          <w:rFonts w:ascii="Arial" w:hAnsi="Arial" w:cs="Arial"/>
          <w:color w:val="FF0000"/>
          <w:sz w:val="20"/>
          <w:szCs w:val="20"/>
        </w:rPr>
        <w:t>没有</w:t>
      </w:r>
      <w:r>
        <w:rPr>
          <w:rFonts w:ascii="Arial" w:hAnsi="Arial" w:cs="Arial"/>
          <w:color w:val="000000"/>
          <w:sz w:val="20"/>
          <w:szCs w:val="20"/>
        </w:rPr>
        <w:t>继承</w:t>
      </w:r>
      <w:r>
        <w:rPr>
          <w:rFonts w:ascii="Arial" w:hAnsi="Arial" w:cs="Arial"/>
          <w:color w:val="000000"/>
          <w:sz w:val="20"/>
          <w:szCs w:val="20"/>
        </w:rPr>
        <w:t>java.rmi.Remote</w:t>
      </w:r>
      <w:r>
        <w:rPr>
          <w:rFonts w:ascii="Arial" w:hAnsi="Arial" w:cs="Arial"/>
          <w:color w:val="000000"/>
          <w:sz w:val="20"/>
          <w:szCs w:val="20"/>
        </w:rPr>
        <w:t>接口，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12826" w:rsidRDefault="00612826" w:rsidP="002C0B4B">
      <w:pPr>
        <w:widowControl/>
        <w:numPr>
          <w:ilvl w:val="1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缺省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将自动生成一个</w:t>
      </w:r>
      <w:r>
        <w:rPr>
          <w:rFonts w:ascii="Arial" w:hAnsi="Arial" w:cs="Arial"/>
          <w:color w:val="000000"/>
          <w:sz w:val="20"/>
          <w:szCs w:val="20"/>
        </w:rPr>
        <w:t>com.xxx.XxxService$Remote</w:t>
      </w:r>
      <w:r>
        <w:rPr>
          <w:rFonts w:ascii="Arial" w:hAnsi="Arial" w:cs="Arial"/>
          <w:color w:val="000000"/>
          <w:sz w:val="20"/>
          <w:szCs w:val="20"/>
        </w:rPr>
        <w:t>的接口，并继承</w:t>
      </w:r>
      <w:r>
        <w:rPr>
          <w:rFonts w:ascii="Arial" w:hAnsi="Arial" w:cs="Arial"/>
          <w:color w:val="000000"/>
          <w:sz w:val="20"/>
          <w:szCs w:val="20"/>
        </w:rPr>
        <w:t>java.rmi.Remote</w:t>
      </w:r>
      <w:r>
        <w:rPr>
          <w:rFonts w:ascii="Arial" w:hAnsi="Arial" w:cs="Arial"/>
          <w:color w:val="000000"/>
          <w:sz w:val="20"/>
          <w:szCs w:val="20"/>
        </w:rPr>
        <w:t>接口，并以此接口暴露服务，</w:t>
      </w:r>
    </w:p>
    <w:p w:rsidR="00612826" w:rsidRDefault="00612826" w:rsidP="002C0B4B">
      <w:pPr>
        <w:widowControl/>
        <w:numPr>
          <w:ilvl w:val="1"/>
          <w:numId w:val="1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但如果设置了</w:t>
      </w:r>
      <w:r>
        <w:rPr>
          <w:rFonts w:ascii="Arial" w:hAnsi="Arial" w:cs="Arial"/>
          <w:color w:val="000000"/>
          <w:sz w:val="20"/>
          <w:szCs w:val="20"/>
        </w:rPr>
        <w:t>&lt;dubbo:protocol name="rmi" codec="spring" /&gt;</w:t>
      </w:r>
      <w:r>
        <w:rPr>
          <w:rFonts w:ascii="Arial" w:hAnsi="Arial" w:cs="Arial"/>
          <w:color w:val="000000"/>
          <w:sz w:val="20"/>
          <w:szCs w:val="20"/>
        </w:rPr>
        <w:t>，将不生成</w:t>
      </w:r>
      <w:r>
        <w:rPr>
          <w:rFonts w:ascii="Arial" w:hAnsi="Arial" w:cs="Arial"/>
          <w:color w:val="000000"/>
          <w:sz w:val="20"/>
          <w:szCs w:val="20"/>
        </w:rPr>
        <w:t>$Remote</w:t>
      </w:r>
      <w:r>
        <w:rPr>
          <w:rFonts w:ascii="Arial" w:hAnsi="Arial" w:cs="Arial"/>
          <w:color w:val="000000"/>
          <w:sz w:val="20"/>
          <w:szCs w:val="20"/>
        </w:rPr>
        <w:t>接口，而使用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RmiInvocationHandler</w:t>
      </w:r>
      <w:r>
        <w:rPr>
          <w:rFonts w:ascii="Arial" w:hAnsi="Arial" w:cs="Arial"/>
          <w:color w:val="000000"/>
          <w:sz w:val="20"/>
          <w:szCs w:val="20"/>
        </w:rPr>
        <w:t>接口暴露服务，和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兼容。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Define rmi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5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57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12022044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port="1099"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default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6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658261160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&lt;dubbo:provider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service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211177580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Multi port: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9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id="rmi1"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port="1099"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id="rmi2"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port="2099"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protocol="rmi1"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Spring compatible: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5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17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830486705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name="rmi"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codec="spring"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Java</w:t>
      </w:r>
      <w:r>
        <w:rPr>
          <w:rFonts w:ascii="Arial" w:hAnsi="Arial" w:cs="Arial"/>
          <w:color w:val="000000"/>
          <w:sz w:val="20"/>
          <w:szCs w:val="20"/>
        </w:rPr>
        <w:t>标准的远程调用协议。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连接个数：多连接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连接方式：短连接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传输协议：</w:t>
      </w:r>
      <w:r>
        <w:rPr>
          <w:rFonts w:ascii="Arial" w:hAnsi="Arial" w:cs="Arial"/>
          <w:color w:val="000000"/>
          <w:sz w:val="20"/>
          <w:szCs w:val="20"/>
        </w:rPr>
        <w:t>TCP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传输方式：同步传输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序列化：</w:t>
      </w:r>
      <w:r>
        <w:rPr>
          <w:rFonts w:ascii="Arial" w:hAnsi="Arial" w:cs="Arial"/>
          <w:color w:val="000000"/>
          <w:sz w:val="20"/>
          <w:szCs w:val="20"/>
        </w:rPr>
        <w:t>Java</w:t>
      </w:r>
      <w:r>
        <w:rPr>
          <w:rFonts w:ascii="Arial" w:hAnsi="Arial" w:cs="Arial"/>
          <w:color w:val="000000"/>
          <w:sz w:val="20"/>
          <w:szCs w:val="20"/>
        </w:rPr>
        <w:t>标准二进制序列化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适用范围：传入传出参数数据包大小混合，消费者与提供者个数差不多，可传文件。</w:t>
      </w:r>
    </w:p>
    <w:p w:rsidR="00612826" w:rsidRDefault="00612826" w:rsidP="002C0B4B">
      <w:pPr>
        <w:widowControl/>
        <w:numPr>
          <w:ilvl w:val="0"/>
          <w:numId w:val="1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适用场景：常规远程服务方法调用，与原生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服务互操作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color w:val="000000"/>
          <w:sz w:val="20"/>
          <w:szCs w:val="20"/>
        </w:rPr>
        <w:t>约束：</w:t>
      </w:r>
    </w:p>
    <w:p w:rsidR="00612826" w:rsidRDefault="00612826" w:rsidP="002C0B4B">
      <w:pPr>
        <w:widowControl/>
        <w:numPr>
          <w:ilvl w:val="0"/>
          <w:numId w:val="1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返回值需实现</w:t>
      </w:r>
      <w:proofErr w:type="gramEnd"/>
      <w:r>
        <w:rPr>
          <w:rFonts w:ascii="Arial" w:hAnsi="Arial" w:cs="Arial"/>
          <w:color w:val="000000"/>
          <w:sz w:val="20"/>
          <w:szCs w:val="20"/>
        </w:rPr>
        <w:t>Serializable</w:t>
      </w:r>
      <w:r>
        <w:rPr>
          <w:rFonts w:ascii="Arial" w:hAnsi="Arial" w:cs="Arial"/>
          <w:color w:val="000000"/>
          <w:sz w:val="20"/>
          <w:szCs w:val="20"/>
        </w:rPr>
        <w:t>接口</w:t>
      </w:r>
    </w:p>
    <w:p w:rsidR="00612826" w:rsidRDefault="00612826" w:rsidP="002C0B4B">
      <w:pPr>
        <w:widowControl/>
        <w:numPr>
          <w:ilvl w:val="0"/>
          <w:numId w:val="1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配置中的超时时间对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无效，需使用</w:t>
      </w:r>
      <w:r>
        <w:rPr>
          <w:rFonts w:ascii="Arial" w:hAnsi="Arial" w:cs="Arial"/>
          <w:color w:val="000000"/>
          <w:sz w:val="20"/>
          <w:szCs w:val="20"/>
        </w:rPr>
        <w:t>java</w:t>
      </w:r>
      <w:r>
        <w:rPr>
          <w:rFonts w:ascii="Arial" w:hAnsi="Arial" w:cs="Arial"/>
          <w:color w:val="000000"/>
          <w:sz w:val="20"/>
          <w:szCs w:val="20"/>
        </w:rPr>
        <w:t>启动参数设置：</w:t>
      </w:r>
      <w:r>
        <w:rPr>
          <w:rFonts w:ascii="Arial" w:hAnsi="Arial" w:cs="Arial"/>
          <w:color w:val="000000"/>
          <w:sz w:val="20"/>
          <w:szCs w:val="20"/>
        </w:rPr>
        <w:t>-Dsun.rmi.transport.tcp.responseTimeout=3000</w:t>
      </w:r>
      <w:r>
        <w:rPr>
          <w:rFonts w:ascii="Arial" w:hAnsi="Arial" w:cs="Arial"/>
          <w:color w:val="000000"/>
          <w:sz w:val="20"/>
          <w:szCs w:val="20"/>
        </w:rPr>
        <w:t>，参见下面的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配置。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color w:val="000000"/>
          <w:sz w:val="20"/>
          <w:szCs w:val="20"/>
        </w:rPr>
        <w:t>配置：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</w:rPr>
        <w:lastRenderedPageBreak/>
        <w:t>dubbo.properties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113861505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dubbo.service.protocol=rmi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(3) RMI</w:t>
      </w:r>
      <w:r>
        <w:rPr>
          <w:rFonts w:ascii="Arial" w:hAnsi="Arial" w:cs="Arial"/>
          <w:color w:val="000000"/>
          <w:sz w:val="20"/>
          <w:szCs w:val="20"/>
        </w:rPr>
        <w:t>配置：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1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1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38163187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java -Dsun.rmi.transport.tcp.responseTimeout=3000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更多</w:t>
      </w:r>
      <w:r>
        <w:rPr>
          <w:rFonts w:ascii="Arial" w:hAnsi="Arial" w:cs="Arial"/>
          <w:color w:val="000000"/>
          <w:sz w:val="20"/>
          <w:szCs w:val="20"/>
        </w:rPr>
        <w:t>RMI</w:t>
      </w:r>
      <w:r>
        <w:rPr>
          <w:rFonts w:ascii="Arial" w:hAnsi="Arial" w:cs="Arial"/>
          <w:color w:val="000000"/>
          <w:sz w:val="20"/>
          <w:szCs w:val="20"/>
        </w:rPr>
        <w:t>优化参数请查看：</w:t>
      </w:r>
      <w:r>
        <w:rPr>
          <w:rFonts w:ascii="Arial" w:hAnsi="Arial" w:cs="Arial"/>
          <w:color w:val="000000"/>
          <w:sz w:val="20"/>
          <w:szCs w:val="20"/>
        </w:rPr>
        <w:br/>
      </w:r>
      <w:hyperlink r:id="rId262" w:history="1">
        <w:r>
          <w:rPr>
            <w:rStyle w:val="a4"/>
            <w:rFonts w:ascii="Arial" w:hAnsi="Arial" w:cs="Arial"/>
            <w:sz w:val="20"/>
            <w:szCs w:val="20"/>
          </w:rPr>
          <w:t>http://download.oracle.com/docs/cd/E17409_01/javase/6/docs/technotes/guides/rmi/sunrmiproperties.html</w:t>
        </w:r>
      </w:hyperlink>
    </w:p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3" w:name="UserGuide-zh-hessian%3A%2F%2F"/>
      <w:bookmarkEnd w:id="53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hessian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63" w:tooltip="Hessian Protocol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64" w:anchor="UserGuide-zh-hessian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1" name="图片 61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Hessian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协议用于集成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Hessian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的服务，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Hessian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底层采用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Http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通讯，采用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Servlet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暴露服务，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缺省内嵌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Jetty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作为服务器实现。</w:t>
            </w:r>
          </w:p>
        </w:tc>
      </w:tr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60" name="图片 60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Hessian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是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Caucho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开源的一个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RPC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框架：</w:t>
            </w:r>
            <w:hyperlink r:id="rId265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http://hessian.caucho.com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，其通讯效率高于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WebService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Java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自带的序列化。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依赖：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7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&lt;dependency&gt;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&lt;groupId&gt;com.caucho&lt;/groupId&gt;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&lt;artifactId&gt;hessian&lt;/artifactId&gt;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&lt;version&gt;4.0.7&lt;/version&gt;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&lt;/dependency&gt;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可以和原生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服务互操作，即：</w:t>
      </w:r>
    </w:p>
    <w:p w:rsidR="00612826" w:rsidRDefault="00612826" w:rsidP="002C0B4B">
      <w:pPr>
        <w:widowControl/>
        <w:numPr>
          <w:ilvl w:val="0"/>
          <w:numId w:val="1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提供者用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协议暴露服务，消费者直接用标准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接口调用，</w:t>
      </w:r>
    </w:p>
    <w:p w:rsidR="00612826" w:rsidRDefault="00612826" w:rsidP="002C0B4B">
      <w:pPr>
        <w:widowControl/>
        <w:numPr>
          <w:ilvl w:val="0"/>
          <w:numId w:val="1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或者提供方用标准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暴露服务，消费方用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协议调用。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基于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的远程调用协议。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连接个数：多连接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连接方式：短连接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传输协议：</w:t>
      </w:r>
      <w:r>
        <w:rPr>
          <w:rFonts w:ascii="Arial" w:hAnsi="Arial" w:cs="Arial"/>
          <w:color w:val="000000"/>
          <w:sz w:val="20"/>
          <w:szCs w:val="20"/>
        </w:rPr>
        <w:t>HTTP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传输方式：同步传输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序列化：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二进制序列化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适用范围：传入传出参数数据包较大，提供者比消费者个数多，提供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者压力</w:t>
      </w:r>
      <w:proofErr w:type="gramEnd"/>
      <w:r>
        <w:rPr>
          <w:rFonts w:ascii="Arial" w:hAnsi="Arial" w:cs="Arial"/>
          <w:color w:val="000000"/>
          <w:sz w:val="20"/>
          <w:szCs w:val="20"/>
        </w:rPr>
        <w:t>较大，可传文件。</w:t>
      </w:r>
    </w:p>
    <w:p w:rsidR="00612826" w:rsidRDefault="00612826" w:rsidP="002C0B4B">
      <w:pPr>
        <w:widowControl/>
        <w:numPr>
          <w:ilvl w:val="0"/>
          <w:numId w:val="1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适用场景：页面传输，文件传输，或与原生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服务互操作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color w:val="000000"/>
          <w:sz w:val="20"/>
          <w:szCs w:val="20"/>
        </w:rPr>
        <w:t>约束：</w:t>
      </w:r>
    </w:p>
    <w:p w:rsidR="00612826" w:rsidRDefault="00612826" w:rsidP="002C0B4B">
      <w:pPr>
        <w:widowControl/>
        <w:numPr>
          <w:ilvl w:val="0"/>
          <w:numId w:val="1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返回值需实现</w:t>
      </w:r>
      <w:proofErr w:type="gramEnd"/>
      <w:r>
        <w:rPr>
          <w:rFonts w:ascii="Arial" w:hAnsi="Arial" w:cs="Arial"/>
          <w:color w:val="000000"/>
          <w:sz w:val="20"/>
          <w:szCs w:val="20"/>
        </w:rPr>
        <w:t>Serializable</w:t>
      </w:r>
      <w:r>
        <w:rPr>
          <w:rFonts w:ascii="Arial" w:hAnsi="Arial" w:cs="Arial"/>
          <w:color w:val="000000"/>
          <w:sz w:val="20"/>
          <w:szCs w:val="20"/>
        </w:rPr>
        <w:t>接口</w:t>
      </w:r>
    </w:p>
    <w:p w:rsidR="00612826" w:rsidRDefault="00612826" w:rsidP="002C0B4B">
      <w:pPr>
        <w:widowControl/>
        <w:numPr>
          <w:ilvl w:val="0"/>
          <w:numId w:val="16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参数及返回值不能自定义实现</w:t>
      </w:r>
      <w:r>
        <w:rPr>
          <w:rFonts w:ascii="Arial" w:hAnsi="Arial" w:cs="Arial"/>
          <w:color w:val="000000"/>
          <w:sz w:val="20"/>
          <w:szCs w:val="20"/>
        </w:rPr>
        <w:t>List, Map, Number, Date, Calendar</w:t>
      </w:r>
      <w:r>
        <w:rPr>
          <w:rFonts w:ascii="Arial" w:hAnsi="Arial" w:cs="Arial"/>
          <w:color w:val="000000"/>
          <w:sz w:val="20"/>
          <w:szCs w:val="20"/>
        </w:rPr>
        <w:t>等接口，只能用</w:t>
      </w:r>
      <w:r>
        <w:rPr>
          <w:rFonts w:ascii="Arial" w:hAnsi="Arial" w:cs="Arial"/>
          <w:color w:val="000000"/>
          <w:sz w:val="20"/>
          <w:szCs w:val="20"/>
        </w:rPr>
        <w:t>JDK</w:t>
      </w:r>
      <w:r>
        <w:rPr>
          <w:rFonts w:ascii="Arial" w:hAnsi="Arial" w:cs="Arial"/>
          <w:color w:val="000000"/>
          <w:sz w:val="20"/>
          <w:szCs w:val="20"/>
        </w:rPr>
        <w:t>自带的实现，因为</w:t>
      </w:r>
      <w:r>
        <w:rPr>
          <w:rFonts w:ascii="Arial" w:hAnsi="Arial" w:cs="Arial"/>
          <w:color w:val="000000"/>
          <w:sz w:val="20"/>
          <w:szCs w:val="20"/>
        </w:rPr>
        <w:t>hessian</w:t>
      </w:r>
      <w:r>
        <w:rPr>
          <w:rFonts w:ascii="Arial" w:hAnsi="Arial" w:cs="Arial"/>
          <w:color w:val="000000"/>
          <w:sz w:val="20"/>
          <w:szCs w:val="20"/>
        </w:rPr>
        <w:t>会做特殊处理，自定义实现类中的属性值都会丢失。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color w:val="000000"/>
          <w:sz w:val="20"/>
          <w:szCs w:val="20"/>
        </w:rPr>
        <w:t>配置：</w:t>
      </w:r>
      <w:r>
        <w:rPr>
          <w:rFonts w:ascii="Arial" w:hAnsi="Arial" w:cs="Arial"/>
          <w:color w:val="000000"/>
          <w:sz w:val="20"/>
          <w:szCs w:val="20"/>
        </w:rPr>
        <w:br/>
        <w:t>Define hessian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7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073620077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name="hessian"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server="jetty"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default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968363691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&lt;dubbo:provider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protocol="hessian"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service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6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2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46577898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protocol="hessian"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Multi port: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5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id="hessian1"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name="hessian"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id="hessian2"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name="hessian"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Directly provider: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1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885869918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id="helloService"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interface="HelloWorld"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url="hessian://10.20.153.10:8080/helloWorld"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r>
        <w:rPr>
          <w:rFonts w:ascii="Arial" w:hAnsi="Arial" w:cs="Arial"/>
          <w:b/>
          <w:bCs/>
          <w:color w:val="8F4E0B"/>
          <w:sz w:val="26"/>
          <w:szCs w:val="26"/>
        </w:rPr>
        <w:t>h4. Jetty Server: (default)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2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850528991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server="jetty"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r>
        <w:rPr>
          <w:rFonts w:ascii="Arial" w:hAnsi="Arial" w:cs="Arial"/>
          <w:b/>
          <w:bCs/>
          <w:color w:val="8F4E0B"/>
          <w:sz w:val="26"/>
          <w:szCs w:val="26"/>
        </w:rPr>
        <w:t>h4. Servlet Bridge Server: (</w:t>
      </w:r>
      <w:r>
        <w:rPr>
          <w:rFonts w:ascii="Arial" w:hAnsi="Arial" w:cs="Arial"/>
          <w:b/>
          <w:bCs/>
          <w:color w:val="A52A2A"/>
          <w:sz w:val="26"/>
          <w:szCs w:val="26"/>
        </w:rPr>
        <w:t>recommend</w:t>
      </w:r>
      <w:r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3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27862190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server="servlet"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web.xml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4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&lt;servlet-class&gt;com.alibaba.dubbo.remoting.http.servlet.DispatcherServ</w:t>
            </w:r>
            <w:r>
              <w:rPr>
                <w:rStyle w:val="HTML"/>
                <w:color w:val="000000"/>
              </w:rPr>
              <w:lastRenderedPageBreak/>
              <w:t>let&lt;/servlet-class&gt;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&lt;load-on-startup&gt;1&lt;/load-on-startup&gt;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&lt;servlet-mapping&gt;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&lt;url-pattern&gt;/*&lt;/url-pattern&gt;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&lt;/servlet-mapping&gt;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注意，如果使用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派发请求：</w:t>
      </w:r>
    </w:p>
    <w:p w:rsidR="00612826" w:rsidRDefault="00612826" w:rsidP="002C0B4B">
      <w:pPr>
        <w:widowControl/>
        <w:numPr>
          <w:ilvl w:val="0"/>
          <w:numId w:val="1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协议的端口</w:t>
      </w:r>
      <w:r>
        <w:rPr>
          <w:rFonts w:ascii="Arial" w:hAnsi="Arial" w:cs="Arial"/>
          <w:color w:val="000000"/>
          <w:sz w:val="20"/>
          <w:szCs w:val="20"/>
        </w:rPr>
        <w:t>&lt;dubbo:protocol port="8080"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容器的端口相同，</w:t>
      </w:r>
    </w:p>
    <w:p w:rsidR="00612826" w:rsidRDefault="00612826" w:rsidP="002C0B4B">
      <w:pPr>
        <w:widowControl/>
        <w:numPr>
          <w:ilvl w:val="0"/>
          <w:numId w:val="17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协议的上下文路径</w:t>
      </w:r>
      <w:r>
        <w:rPr>
          <w:rFonts w:ascii="Arial" w:hAnsi="Arial" w:cs="Arial"/>
          <w:color w:val="000000"/>
          <w:sz w:val="20"/>
          <w:szCs w:val="20"/>
        </w:rPr>
        <w:t>&lt;dubbo:protocol contextpath="foo"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应用的上下文路径相同。</w:t>
      </w:r>
    </w:p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4" w:name="UserGuide-zh-http%3A%2F%2F"/>
      <w:bookmarkEnd w:id="54"/>
      <w:r>
        <w:rPr>
          <w:rFonts w:ascii="Arial" w:hAnsi="Arial" w:cs="Arial"/>
          <w:b/>
          <w:bCs/>
          <w:color w:val="8F4E0B"/>
          <w:sz w:val="30"/>
          <w:szCs w:val="30"/>
        </w:rPr>
        <w:t>http://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75" w:tooltip="Http Protocol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76" w:anchor="UserGuide-zh-http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717"/>
        <w:gridCol w:w="30"/>
        <w:gridCol w:w="7619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9" name="图片 59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采用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HttpInvoker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实现</w:t>
            </w:r>
          </w:p>
        </w:tc>
      </w:tr>
      <w:tr w:rsidR="00612826" w:rsidTr="00612826">
        <w:tblPrEx>
          <w:shd w:val="clear" w:color="auto" w:fill="FFFFCE"/>
        </w:tblPrEx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8" name="图片 58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基于</w:t>
      </w:r>
      <w:r>
        <w:rPr>
          <w:rFonts w:ascii="Arial" w:hAnsi="Arial" w:cs="Arial"/>
          <w:color w:val="000000"/>
          <w:sz w:val="20"/>
          <w:szCs w:val="20"/>
        </w:rPr>
        <w:t>http</w:t>
      </w:r>
      <w:r>
        <w:rPr>
          <w:rFonts w:ascii="Arial" w:hAnsi="Arial" w:cs="Arial"/>
          <w:color w:val="000000"/>
          <w:sz w:val="20"/>
          <w:szCs w:val="20"/>
        </w:rPr>
        <w:t>表单的远程调用协议。参见：</w:t>
      </w:r>
      <w:r>
        <w:rPr>
          <w:rStyle w:val="error1"/>
          <w:rFonts w:ascii="Arial" w:hAnsi="Arial" w:cs="Arial"/>
          <w:color w:val="000000"/>
          <w:sz w:val="20"/>
          <w:szCs w:val="20"/>
        </w:rPr>
        <w:t>[HTTP</w:t>
      </w:r>
      <w:r>
        <w:rPr>
          <w:rStyle w:val="error1"/>
          <w:rFonts w:ascii="Arial" w:hAnsi="Arial" w:cs="Arial"/>
          <w:color w:val="000000"/>
          <w:sz w:val="20"/>
          <w:szCs w:val="20"/>
        </w:rPr>
        <w:t>协议使用说明</w:t>
      </w:r>
      <w:r>
        <w:rPr>
          <w:rStyle w:val="error1"/>
          <w:rFonts w:ascii="Arial" w:hAnsi="Arial" w:cs="Arial"/>
          <w:color w:val="000000"/>
          <w:sz w:val="20"/>
          <w:szCs w:val="20"/>
        </w:rPr>
        <w:t>]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连接个数：多连接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连接方式：短连接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传输协议：</w:t>
      </w:r>
      <w:r>
        <w:rPr>
          <w:rFonts w:ascii="Arial" w:hAnsi="Arial" w:cs="Arial"/>
          <w:color w:val="000000"/>
          <w:sz w:val="20"/>
          <w:szCs w:val="20"/>
        </w:rPr>
        <w:t>HTTP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传输方式：同步传输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序列化：表单序列化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适用范围：传入传出参数数据包大小混合，提供者比消费者个数多，可用浏览器查看，可用表单或</w:t>
      </w:r>
      <w:r>
        <w:rPr>
          <w:rFonts w:ascii="Arial" w:hAnsi="Arial" w:cs="Arial"/>
          <w:color w:val="000000"/>
          <w:sz w:val="20"/>
          <w:szCs w:val="20"/>
        </w:rPr>
        <w:t>URL</w:t>
      </w:r>
      <w:r>
        <w:rPr>
          <w:rFonts w:ascii="Arial" w:hAnsi="Arial" w:cs="Arial"/>
          <w:color w:val="000000"/>
          <w:sz w:val="20"/>
          <w:szCs w:val="20"/>
        </w:rPr>
        <w:t>传入参数，暂不支持传文件。</w:t>
      </w:r>
    </w:p>
    <w:p w:rsidR="00612826" w:rsidRDefault="00612826" w:rsidP="002C0B4B">
      <w:pPr>
        <w:widowControl/>
        <w:numPr>
          <w:ilvl w:val="0"/>
          <w:numId w:val="18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适用场景：需同时给应用程序和浏览器</w:t>
      </w:r>
      <w:r>
        <w:rPr>
          <w:rFonts w:ascii="Arial" w:hAnsi="Arial" w:cs="Arial"/>
          <w:color w:val="000000"/>
          <w:sz w:val="20"/>
          <w:szCs w:val="20"/>
        </w:rPr>
        <w:t>JS</w:t>
      </w:r>
      <w:r>
        <w:rPr>
          <w:rFonts w:ascii="Arial" w:hAnsi="Arial" w:cs="Arial"/>
          <w:color w:val="000000"/>
          <w:sz w:val="20"/>
          <w:szCs w:val="20"/>
        </w:rPr>
        <w:t>使用的服务。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color w:val="000000"/>
          <w:sz w:val="20"/>
          <w:szCs w:val="20"/>
        </w:rPr>
        <w:t>约束：</w:t>
      </w:r>
    </w:p>
    <w:p w:rsidR="00612826" w:rsidRDefault="00612826" w:rsidP="002C0B4B">
      <w:pPr>
        <w:widowControl/>
        <w:numPr>
          <w:ilvl w:val="0"/>
          <w:numId w:val="19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返回值需符合</w:t>
      </w:r>
      <w:proofErr w:type="gramEnd"/>
      <w:r>
        <w:rPr>
          <w:rFonts w:ascii="Arial" w:hAnsi="Arial" w:cs="Arial"/>
          <w:color w:val="000000"/>
          <w:sz w:val="20"/>
          <w:szCs w:val="20"/>
        </w:rPr>
        <w:t>Bean</w:t>
      </w:r>
      <w:r>
        <w:rPr>
          <w:rFonts w:ascii="Arial" w:hAnsi="Arial" w:cs="Arial"/>
          <w:color w:val="000000"/>
          <w:sz w:val="20"/>
          <w:szCs w:val="20"/>
        </w:rPr>
        <w:t>规范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color w:val="000000"/>
          <w:sz w:val="20"/>
          <w:szCs w:val="20"/>
        </w:rPr>
        <w:t>配置：</w:t>
      </w:r>
      <w:r>
        <w:rPr>
          <w:rFonts w:ascii="Arial" w:hAnsi="Arial" w:cs="Arial"/>
          <w:color w:val="000000"/>
          <w:sz w:val="20"/>
          <w:szCs w:val="20"/>
        </w:rPr>
        <w:br/>
        <w:t>dubbo.xml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494174827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 name="http"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r>
        <w:rPr>
          <w:rFonts w:ascii="Arial" w:hAnsi="Arial" w:cs="Arial"/>
          <w:b/>
          <w:bCs/>
          <w:color w:val="8F4E0B"/>
          <w:sz w:val="26"/>
          <w:szCs w:val="26"/>
        </w:rPr>
        <w:t>h4. Jetty Server: (default)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2006543133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server="jetty"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r>
        <w:rPr>
          <w:rFonts w:ascii="Arial" w:hAnsi="Arial" w:cs="Arial"/>
          <w:b/>
          <w:bCs/>
          <w:color w:val="8F4E0B"/>
          <w:sz w:val="26"/>
          <w:szCs w:val="26"/>
        </w:rPr>
        <w:t>h4. Servlet Bridge Server: (</w:t>
      </w:r>
      <w:r>
        <w:rPr>
          <w:rFonts w:ascii="Arial" w:hAnsi="Arial" w:cs="Arial"/>
          <w:b/>
          <w:bCs/>
          <w:color w:val="A52A2A"/>
          <w:sz w:val="26"/>
          <w:szCs w:val="26"/>
        </w:rPr>
        <w:t>recommend</w:t>
      </w:r>
      <w:r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7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015689375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server="servlet"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web.xml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8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&lt;servlet-class&gt;com.alibaba.dubbo.remoting.http.servlet.DispatcherServlet&lt;/servlet-class&gt;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&lt;load-on-startup&gt;1&lt;/load-on-startup&gt;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&lt;servlet-mapping&gt;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&lt;url-pattern&gt;/*&lt;/url-pattern&gt;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&lt;/servlet-mapping&gt;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注意，如果使用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派发请求：</w:t>
      </w:r>
    </w:p>
    <w:p w:rsidR="00612826" w:rsidRDefault="00612826" w:rsidP="002C0B4B">
      <w:pPr>
        <w:widowControl/>
        <w:numPr>
          <w:ilvl w:val="0"/>
          <w:numId w:val="2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协议的端口</w:t>
      </w:r>
      <w:r>
        <w:rPr>
          <w:rFonts w:ascii="Arial" w:hAnsi="Arial" w:cs="Arial"/>
          <w:color w:val="000000"/>
          <w:sz w:val="20"/>
          <w:szCs w:val="20"/>
        </w:rPr>
        <w:t>&lt;dubbo:protocol port="8080"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容器的端口相同，</w:t>
      </w:r>
    </w:p>
    <w:p w:rsidR="00612826" w:rsidRDefault="00612826" w:rsidP="002C0B4B">
      <w:pPr>
        <w:widowControl/>
        <w:numPr>
          <w:ilvl w:val="0"/>
          <w:numId w:val="20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协议的上下文路径</w:t>
      </w:r>
      <w:r>
        <w:rPr>
          <w:rFonts w:ascii="Arial" w:hAnsi="Arial" w:cs="Arial"/>
          <w:color w:val="000000"/>
          <w:sz w:val="20"/>
          <w:szCs w:val="20"/>
        </w:rPr>
        <w:t>&lt;dubbo:protocol contextpath="foo"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应用的上下文路径相同。</w:t>
      </w:r>
    </w:p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5" w:name="UserGuide-zh-webservice%3A%2F%2F"/>
      <w:bookmarkEnd w:id="55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webservice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81" w:tooltip="WebService Protocol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82" w:anchor="UserGuide-zh-webservice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452"/>
        <w:gridCol w:w="30"/>
        <w:gridCol w:w="7884"/>
      </w:tblGrid>
      <w:tr w:rsidR="00612826" w:rsidTr="00612826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7" name="图片 57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以上版本支持。</w:t>
            </w:r>
          </w:p>
        </w:tc>
      </w:tr>
      <w:tr w:rsidR="00612826" w:rsidTr="00612826">
        <w:tblPrEx>
          <w:shd w:val="clear" w:color="auto" w:fill="DDFFDD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6" name="图片 56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基于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CXF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hyperlink r:id="rId283" w:anchor="search%7Cga%7C1%7Ca%3A%22cxf-rt-frontend-simple%22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frontend-simple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和</w:t>
            </w:r>
            <w:hyperlink r:id="rId284" w:anchor="search%7Cga%7C1%7Ca%3A%22cxf-rt-transports-http%22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transports-http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实现。</w:t>
            </w:r>
          </w:p>
        </w:tc>
      </w:tr>
    </w:tbl>
    <w:p w:rsidR="00612826" w:rsidRDefault="00612826" w:rsidP="00612826">
      <w:pPr>
        <w:shd w:val="clear" w:color="auto" w:fill="FFFFFF"/>
        <w:spacing w:line="260" w:lineRule="atLeast"/>
        <w:rPr>
          <w:rFonts w:ascii="Arial" w:hAnsi="Arial" w:cs="Arial"/>
          <w:vanish/>
          <w:color w:val="00000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5" name="图片 55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CXF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是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Apache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开源的一个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RPC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框架：</w:t>
            </w:r>
            <w:hyperlink r:id="rId285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http://cxf.apache.org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，由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Xfire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Celtix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合并而来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。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依赖：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8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&lt;dependency&gt;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&lt;groupId&gt;org.apache.cxf&lt;/groupId&gt;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&lt;artifactId&gt;cxf-rt-frontend-simple&lt;/artifactId&gt;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&lt;version&gt;2.6.1&lt;/version&gt;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&lt;/dependency&gt;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 xml:space="preserve">&lt;dependency&gt;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&lt;groupId&gt;org.apache.cxf&lt;/groupId&gt;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&lt;artifactId&gt;cxf-rt-transports-http&lt;/artifactId&gt;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&lt;version&gt;2.6.1&lt;/version&gt;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&lt;/dependency&gt;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可以和原生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服务互操作，即：</w:t>
      </w:r>
    </w:p>
    <w:p w:rsidR="00612826" w:rsidRDefault="00612826" w:rsidP="002C0B4B">
      <w:pPr>
        <w:widowControl/>
        <w:numPr>
          <w:ilvl w:val="0"/>
          <w:numId w:val="2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提供者用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协议暴露服务，消费者直接用标准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接口调用，</w:t>
      </w:r>
    </w:p>
    <w:p w:rsidR="00612826" w:rsidRDefault="00612826" w:rsidP="002C0B4B">
      <w:pPr>
        <w:widowControl/>
        <w:numPr>
          <w:ilvl w:val="0"/>
          <w:numId w:val="21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或者提供方用标准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暴露服务，消费方用</w:t>
      </w:r>
      <w:r>
        <w:rPr>
          <w:rFonts w:ascii="Arial" w:hAnsi="Arial" w:cs="Arial"/>
          <w:color w:val="000000"/>
          <w:sz w:val="20"/>
          <w:szCs w:val="20"/>
        </w:rPr>
        <w:t>Dubbo</w:t>
      </w:r>
      <w:r>
        <w:rPr>
          <w:rFonts w:ascii="Arial" w:hAnsi="Arial" w:cs="Arial"/>
          <w:color w:val="000000"/>
          <w:sz w:val="20"/>
          <w:szCs w:val="20"/>
        </w:rPr>
        <w:t>的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协议调用。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基于</w:t>
      </w:r>
      <w:r>
        <w:rPr>
          <w:rFonts w:ascii="Arial" w:hAnsi="Arial" w:cs="Arial"/>
          <w:color w:val="000000"/>
          <w:sz w:val="20"/>
          <w:szCs w:val="20"/>
        </w:rPr>
        <w:t>WebService</w:t>
      </w:r>
      <w:r>
        <w:rPr>
          <w:rFonts w:ascii="Arial" w:hAnsi="Arial" w:cs="Arial"/>
          <w:color w:val="000000"/>
          <w:sz w:val="20"/>
          <w:szCs w:val="20"/>
        </w:rPr>
        <w:t>的远程调用协议。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连接个数：多连接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连接方式：短连接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传输协议：</w:t>
      </w:r>
      <w:r>
        <w:rPr>
          <w:rFonts w:ascii="Arial" w:hAnsi="Arial" w:cs="Arial"/>
          <w:color w:val="000000"/>
          <w:sz w:val="20"/>
          <w:szCs w:val="20"/>
        </w:rPr>
        <w:t>HTTP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传输方式：同步传输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序列化：</w:t>
      </w:r>
      <w:r>
        <w:rPr>
          <w:rFonts w:ascii="Arial" w:hAnsi="Arial" w:cs="Arial"/>
          <w:color w:val="000000"/>
          <w:sz w:val="20"/>
          <w:szCs w:val="20"/>
        </w:rPr>
        <w:t>SOAP</w:t>
      </w:r>
      <w:r>
        <w:rPr>
          <w:rFonts w:ascii="Arial" w:hAnsi="Arial" w:cs="Arial"/>
          <w:color w:val="000000"/>
          <w:sz w:val="20"/>
          <w:szCs w:val="20"/>
        </w:rPr>
        <w:t>文本序列化</w:t>
      </w:r>
    </w:p>
    <w:p w:rsidR="00612826" w:rsidRDefault="00612826" w:rsidP="002C0B4B">
      <w:pPr>
        <w:widowControl/>
        <w:numPr>
          <w:ilvl w:val="0"/>
          <w:numId w:val="22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适用场景：系统集成，跨语言调用。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(1) </w:t>
      </w:r>
      <w:r>
        <w:rPr>
          <w:rFonts w:ascii="Arial" w:hAnsi="Arial" w:cs="Arial"/>
          <w:color w:val="000000"/>
          <w:sz w:val="20"/>
          <w:szCs w:val="20"/>
        </w:rPr>
        <w:t>约束：</w:t>
      </w:r>
    </w:p>
    <w:p w:rsidR="00612826" w:rsidRDefault="00612826" w:rsidP="002C0B4B">
      <w:pPr>
        <w:widowControl/>
        <w:numPr>
          <w:ilvl w:val="0"/>
          <w:numId w:val="2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参数及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返回值需实现</w:t>
      </w:r>
      <w:proofErr w:type="gramEnd"/>
      <w:r>
        <w:rPr>
          <w:rFonts w:ascii="Arial" w:hAnsi="Arial" w:cs="Arial"/>
          <w:color w:val="000000"/>
          <w:sz w:val="20"/>
          <w:szCs w:val="20"/>
        </w:rPr>
        <w:t>Serializable</w:t>
      </w:r>
      <w:r>
        <w:rPr>
          <w:rFonts w:ascii="Arial" w:hAnsi="Arial" w:cs="Arial"/>
          <w:color w:val="000000"/>
          <w:sz w:val="20"/>
          <w:szCs w:val="20"/>
        </w:rPr>
        <w:t>接口</w:t>
      </w:r>
    </w:p>
    <w:p w:rsidR="00612826" w:rsidRDefault="00612826" w:rsidP="002C0B4B">
      <w:pPr>
        <w:widowControl/>
        <w:numPr>
          <w:ilvl w:val="0"/>
          <w:numId w:val="23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参数尽量使用基本类型和</w:t>
      </w:r>
      <w:r>
        <w:rPr>
          <w:rFonts w:ascii="Arial" w:hAnsi="Arial" w:cs="Arial"/>
          <w:color w:val="000000"/>
          <w:sz w:val="20"/>
          <w:szCs w:val="20"/>
        </w:rPr>
        <w:t>POJO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(2) </w:t>
      </w:r>
      <w:r>
        <w:rPr>
          <w:rFonts w:ascii="Arial" w:hAnsi="Arial" w:cs="Arial"/>
          <w:color w:val="000000"/>
          <w:sz w:val="20"/>
          <w:szCs w:val="20"/>
        </w:rPr>
        <w:t>配置：</w:t>
      </w:r>
      <w:r>
        <w:rPr>
          <w:rFonts w:ascii="Arial" w:hAnsi="Arial" w:cs="Arial"/>
          <w:color w:val="000000"/>
          <w:sz w:val="20"/>
          <w:szCs w:val="20"/>
        </w:rPr>
        <w:br/>
        <w:t>Define hessian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8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3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986742371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name="webservice"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server="jetty"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default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8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33195525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&lt;dubbo:provider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protocol="webservice"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service protocol: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8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904019448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protocol="webservice"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Multi port: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7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id="webservice1"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name="webservice"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id="webservice2"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name="webservice"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port="8081"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Directly provider: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1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2061131934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id="helloService"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interface="HelloWorld"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lastRenderedPageBreak/>
              <w:t>url="webservice://10.20.153.10:8080/com.foo.HelloWorld"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WSDL: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2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9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721CE8">
            <w:pPr>
              <w:spacing w:line="260" w:lineRule="atLeast"/>
              <w:divId w:val="381254788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hyperlink r:id="rId293" w:history="1">
              <w:r w:rsidR="00612826">
                <w:rPr>
                  <w:rStyle w:val="a4"/>
                </w:rPr>
                <w:t>http://10.20.153.10:8080/com.foo.HelloWorld?wsdl</w:t>
              </w:r>
            </w:hyperlink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56" w:name="UserGuide-zh-JettyServer%3A%28default%29"/>
      <w:bookmarkEnd w:id="56"/>
      <w:r>
        <w:rPr>
          <w:rFonts w:ascii="Arial" w:hAnsi="Arial" w:cs="Arial"/>
          <w:b/>
          <w:bCs/>
          <w:color w:val="8F4E0B"/>
          <w:sz w:val="26"/>
          <w:szCs w:val="26"/>
        </w:rPr>
        <w:t>h4. Jetty Server: (default)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4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4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111975033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server="jetty"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375" w:after="60"/>
        <w:outlineLvl w:val="4"/>
        <w:rPr>
          <w:rFonts w:ascii="Arial" w:hAnsi="Arial" w:cs="Arial"/>
          <w:b/>
          <w:bCs/>
          <w:color w:val="8F4E0B"/>
          <w:sz w:val="26"/>
          <w:szCs w:val="26"/>
        </w:rPr>
      </w:pPr>
      <w:bookmarkStart w:id="57" w:name="UserGuide-zh-ServletBridgeServer%3A%28%2"/>
      <w:bookmarkEnd w:id="57"/>
      <w:r>
        <w:rPr>
          <w:rFonts w:ascii="Arial" w:hAnsi="Arial" w:cs="Arial"/>
          <w:b/>
          <w:bCs/>
          <w:color w:val="8F4E0B"/>
          <w:sz w:val="26"/>
          <w:szCs w:val="26"/>
        </w:rPr>
        <w:t>h4. Servlet Bridge Server: (</w:t>
      </w:r>
      <w:r>
        <w:rPr>
          <w:rFonts w:ascii="Arial" w:hAnsi="Arial" w:cs="Arial"/>
          <w:b/>
          <w:bCs/>
          <w:color w:val="A52A2A"/>
          <w:sz w:val="26"/>
          <w:szCs w:val="26"/>
        </w:rPr>
        <w:t>recommend</w:t>
      </w:r>
      <w:r>
        <w:rPr>
          <w:rFonts w:ascii="Arial" w:hAnsi="Arial" w:cs="Arial"/>
          <w:b/>
          <w:bCs/>
          <w:color w:val="8F4E0B"/>
          <w:sz w:val="26"/>
          <w:szCs w:val="26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5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854150292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... server="servlet"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web.xml</w:t>
      </w:r>
      <w:r>
        <w:rPr>
          <w:rFonts w:ascii="Arial" w:hAnsi="Arial" w:cs="Arial"/>
          <w:color w:val="000000"/>
          <w:sz w:val="20"/>
          <w:szCs w:val="20"/>
        </w:rPr>
        <w:t>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29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&lt;servlet-class&gt;com.alibaba.dubbo.remoting.http.servlet.DispatcherServlet&lt;/servlet-class&gt;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&lt;load-on-startup&gt;1&lt;/load-on-startup&gt;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&lt;servlet-mapping&gt;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&lt;servlet-name&gt;dubbo&lt;/servlet-name&gt;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&lt;url-pattern&gt;/*&lt;/url-pattern&gt;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&lt;/servlet-mapping&gt;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注意，如果使用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派发请求：</w:t>
      </w:r>
    </w:p>
    <w:p w:rsidR="00612826" w:rsidRDefault="00612826" w:rsidP="002C0B4B">
      <w:pPr>
        <w:widowControl/>
        <w:numPr>
          <w:ilvl w:val="0"/>
          <w:numId w:val="2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协议的端口</w:t>
      </w:r>
      <w:r>
        <w:rPr>
          <w:rFonts w:ascii="Arial" w:hAnsi="Arial" w:cs="Arial"/>
          <w:color w:val="000000"/>
          <w:sz w:val="20"/>
          <w:szCs w:val="20"/>
        </w:rPr>
        <w:t>&lt;dubbo:protocol port="8080"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容器的端口相同，</w:t>
      </w:r>
    </w:p>
    <w:p w:rsidR="00612826" w:rsidRDefault="00612826" w:rsidP="002C0B4B">
      <w:pPr>
        <w:widowControl/>
        <w:numPr>
          <w:ilvl w:val="0"/>
          <w:numId w:val="24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协议的上下文路径</w:t>
      </w:r>
      <w:r>
        <w:rPr>
          <w:rFonts w:ascii="Arial" w:hAnsi="Arial" w:cs="Arial"/>
          <w:color w:val="000000"/>
          <w:sz w:val="20"/>
          <w:szCs w:val="20"/>
        </w:rPr>
        <w:t>&lt;dubbo:protocol contextpath="foo" /&gt;</w:t>
      </w:r>
      <w:r>
        <w:rPr>
          <w:rFonts w:ascii="Arial" w:hAnsi="Arial" w:cs="Arial"/>
          <w:color w:val="000000"/>
          <w:sz w:val="20"/>
          <w:szCs w:val="20"/>
        </w:rPr>
        <w:t>必须与</w:t>
      </w:r>
      <w:r>
        <w:rPr>
          <w:rFonts w:ascii="Arial" w:hAnsi="Arial" w:cs="Arial"/>
          <w:color w:val="000000"/>
          <w:sz w:val="20"/>
          <w:szCs w:val="20"/>
        </w:rPr>
        <w:t>servlet</w:t>
      </w:r>
      <w:r>
        <w:rPr>
          <w:rFonts w:ascii="Arial" w:hAnsi="Arial" w:cs="Arial"/>
          <w:color w:val="000000"/>
          <w:sz w:val="20"/>
          <w:szCs w:val="20"/>
        </w:rPr>
        <w:t>应用的上下文路径相同。</w:t>
      </w:r>
    </w:p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8" w:name="UserGuide-zh-thrift%3A%2F%2F"/>
      <w:bookmarkEnd w:id="58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thrift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297" w:tooltip="Thrift Protocol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298" w:anchor="UserGuide-zh-thrift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21"/>
        <w:gridCol w:w="30"/>
        <w:gridCol w:w="8015"/>
      </w:tblGrid>
      <w:tr w:rsidR="00612826" w:rsidTr="00612826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4" name="图片 54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以上版本支持。</w:t>
            </w:r>
          </w:p>
        </w:tc>
      </w:tr>
      <w:tr w:rsidR="00612826" w:rsidTr="00612826">
        <w:tblPrEx>
          <w:shd w:val="clear" w:color="auto" w:fill="DDFFDD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3" name="图片 53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Thrift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Thrift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是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Facebook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捐给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Apache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的一个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RPC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框架，参见：</w:t>
            </w:r>
            <w:hyperlink r:id="rId299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http://thrift.apache.org</w:t>
              </w:r>
            </w:hyperlink>
          </w:p>
        </w:tc>
      </w:tr>
    </w:tbl>
    <w:p w:rsidR="00612826" w:rsidRDefault="00612826" w:rsidP="00612826">
      <w:pPr>
        <w:shd w:val="clear" w:color="auto" w:fill="FFFFFF"/>
        <w:spacing w:line="260" w:lineRule="atLeast"/>
        <w:rPr>
          <w:rFonts w:ascii="Arial" w:hAnsi="Arial" w:cs="Arial"/>
          <w:vanish/>
          <w:color w:val="000000"/>
          <w:sz w:val="20"/>
          <w:szCs w:val="20"/>
        </w:rPr>
      </w:pP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612826" w:rsidTr="0061282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>
                  <wp:extent cx="156210" cy="156210"/>
                  <wp:effectExtent l="0" t="0" r="0" b="0"/>
                  <wp:docPr id="52" name="图片 52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dubbo thrift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协议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当前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dubbo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支持的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thrift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协议是对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thrift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原生协议的扩展，在原生协议的基础上添加了一些额外的头信息，比如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service name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magic number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等。使用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 thrift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协议同样需要使用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thrift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idl compiler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编译生成相应的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java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代码，后续版本中会在这方面做一些增强。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示例：</w:t>
      </w:r>
      <w:hyperlink r:id="rId300" w:history="1">
        <w:r>
          <w:rPr>
            <w:rStyle w:val="a4"/>
            <w:rFonts w:ascii="Arial" w:hAnsi="Arial" w:cs="Arial"/>
            <w:sz w:val="20"/>
            <w:szCs w:val="20"/>
          </w:rPr>
          <w:t>https://github.com/alibaba/dubbo/tree/master/dubbo-rpc/dubbo-rpc-thrift/src/test/java/com/alibaba/dubbo/rpc/protocol/thrift/examples</w:t>
        </w:r>
      </w:hyperlink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依赖：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1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0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&lt;dependency&gt;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&lt;groupId&gt;org.apache.thrift&lt;/groupId&gt;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&lt;artifactId&gt;libthrift&lt;/artifactId&gt;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&lt;version&gt;0.8.0&lt;/version&gt;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&lt;/dependency&gt;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所有服务共用一个端口：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与原生</w:t>
      </w:r>
      <w:r>
        <w:rPr>
          <w:rFonts w:ascii="Arial" w:hAnsi="Arial" w:cs="Arial"/>
          <w:color w:val="000000"/>
          <w:sz w:val="20"/>
          <w:szCs w:val="20"/>
        </w:rPr>
        <w:t>Thrift</w:t>
      </w:r>
      <w:r>
        <w:rPr>
          <w:rFonts w:ascii="Arial" w:hAnsi="Arial" w:cs="Arial"/>
          <w:color w:val="000000"/>
          <w:sz w:val="20"/>
          <w:szCs w:val="20"/>
        </w:rPr>
        <w:t>不兼容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2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82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238100545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&lt;dubbo:protocol name="thrift"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port="3030"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Thrift</w:t>
      </w:r>
      <w:r>
        <w:rPr>
          <w:rFonts w:ascii="Arial" w:hAnsi="Arial" w:cs="Arial"/>
          <w:color w:val="FF0000"/>
          <w:sz w:val="20"/>
          <w:szCs w:val="20"/>
        </w:rPr>
        <w:t>不支持</w:t>
      </w:r>
      <w:r>
        <w:rPr>
          <w:rFonts w:ascii="Arial" w:hAnsi="Arial" w:cs="Arial"/>
          <w:color w:val="000000"/>
          <w:sz w:val="20"/>
          <w:szCs w:val="20"/>
        </w:rPr>
        <w:t>数据类型：</w:t>
      </w:r>
    </w:p>
    <w:p w:rsidR="00612826" w:rsidRDefault="00612826" w:rsidP="002C0B4B">
      <w:pPr>
        <w:widowControl/>
        <w:numPr>
          <w:ilvl w:val="0"/>
          <w:numId w:val="25"/>
        </w:numPr>
        <w:shd w:val="clear" w:color="auto" w:fill="FFFFFF"/>
        <w:spacing w:line="260" w:lineRule="atLeast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null</w:t>
      </w:r>
      <w:r>
        <w:rPr>
          <w:rFonts w:ascii="Arial" w:hAnsi="Arial" w:cs="Arial"/>
          <w:color w:val="000000"/>
          <w:sz w:val="20"/>
          <w:szCs w:val="20"/>
        </w:rPr>
        <w:t>值</w:t>
      </w:r>
      <w:r>
        <w:rPr>
          <w:rFonts w:ascii="Arial" w:hAnsi="Arial" w:cs="Arial"/>
          <w:color w:val="000000"/>
          <w:sz w:val="20"/>
          <w:szCs w:val="20"/>
        </w:rPr>
        <w:t xml:space="preserve"> (</w:t>
      </w:r>
      <w:r>
        <w:rPr>
          <w:rFonts w:ascii="Arial" w:hAnsi="Arial" w:cs="Arial"/>
          <w:color w:val="000000"/>
          <w:sz w:val="20"/>
          <w:szCs w:val="20"/>
        </w:rPr>
        <w:t>不能在协议中传递</w:t>
      </w:r>
      <w:r>
        <w:rPr>
          <w:rFonts w:ascii="Arial" w:hAnsi="Arial" w:cs="Arial"/>
          <w:color w:val="000000"/>
          <w:sz w:val="20"/>
          <w:szCs w:val="20"/>
        </w:rPr>
        <w:t>null</w:t>
      </w:r>
      <w:r>
        <w:rPr>
          <w:rFonts w:ascii="Arial" w:hAnsi="Arial" w:cs="Arial"/>
          <w:color w:val="000000"/>
          <w:sz w:val="20"/>
          <w:szCs w:val="20"/>
        </w:rPr>
        <w:t>值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59" w:name="UserGuide-zh-memcached%3A%2F%2F"/>
      <w:bookmarkEnd w:id="59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memcached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303" w:tooltip="Memcached Protocol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304" w:anchor="UserGuide-zh-memcached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347"/>
        <w:gridCol w:w="30"/>
        <w:gridCol w:w="7989"/>
      </w:tblGrid>
      <w:tr w:rsidR="00612826" w:rsidTr="00612826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1" name="图片 51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以上版本支持。</w:t>
            </w:r>
          </w:p>
        </w:tc>
      </w:tr>
      <w:tr w:rsidR="00612826" w:rsidTr="00612826">
        <w:tblPrEx>
          <w:shd w:val="clear" w:color="auto" w:fill="DDFFDD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50" name="图片 50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Memcached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Memcached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是一个高效的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KV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缓存服务器，参见：</w:t>
            </w:r>
            <w:hyperlink r:id="rId305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http://memcached.org/</w:t>
              </w:r>
            </w:hyperlink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可以通过脚本或监控中心手工填写表单注册</w:t>
      </w:r>
      <w:r>
        <w:rPr>
          <w:rFonts w:ascii="Arial" w:hAnsi="Arial" w:cs="Arial"/>
          <w:color w:val="000000"/>
          <w:sz w:val="20"/>
          <w:szCs w:val="20"/>
        </w:rPr>
        <w:t>memcached</w:t>
      </w:r>
      <w:r>
        <w:rPr>
          <w:rFonts w:ascii="Arial" w:hAnsi="Arial" w:cs="Arial"/>
          <w:color w:val="000000"/>
          <w:sz w:val="20"/>
          <w:szCs w:val="20"/>
        </w:rPr>
        <w:t>服务的地址：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RegistryFactory registryFactory = ExtensionLoader.getExtensionLoader(RegistryFactory.class).getAdaptiveExtension();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 registry = registryFactory.getRegistry(URL.valueOf("zookeeper://10.20.153.10:2181"));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>registry.register(URL.valueOf("memcached://10.20.153.11/com.foo.BarService?category=providers&amp;dynamic=false&amp;application=foo&amp;group=member&amp;loadbalance=consistenthash"));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然后在客户端使用时，不需要感知</w:t>
      </w:r>
      <w:r>
        <w:rPr>
          <w:rFonts w:ascii="Arial" w:hAnsi="Arial" w:cs="Arial"/>
          <w:color w:val="000000"/>
          <w:sz w:val="20"/>
          <w:szCs w:val="20"/>
        </w:rPr>
        <w:t>Memcached</w:t>
      </w:r>
      <w:r>
        <w:rPr>
          <w:rFonts w:ascii="Arial" w:hAnsi="Arial" w:cs="Arial"/>
          <w:color w:val="000000"/>
          <w:sz w:val="20"/>
          <w:szCs w:val="20"/>
        </w:rPr>
        <w:t>的地址：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9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609817314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id="cache"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interface="java.util.Map"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group="member"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或者，点对点直连：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595672051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id="cache"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interface="java.util.Map"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url="memcached://10.20.153.10:11211"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也可以使用自定义接口：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09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992026688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id="cache"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interface="com.foo.CacheService"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url="memcached://10.20.153.10:11211"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方法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名建议</w:t>
      </w:r>
      <w:proofErr w:type="gramEnd"/>
      <w:r>
        <w:rPr>
          <w:rFonts w:ascii="Arial" w:hAnsi="Arial" w:cs="Arial"/>
          <w:color w:val="000000"/>
          <w:sz w:val="20"/>
          <w:szCs w:val="20"/>
        </w:rPr>
        <w:t>和</w:t>
      </w:r>
      <w:r>
        <w:rPr>
          <w:rFonts w:ascii="Arial" w:hAnsi="Arial" w:cs="Arial"/>
          <w:color w:val="000000"/>
          <w:sz w:val="20"/>
          <w:szCs w:val="20"/>
        </w:rPr>
        <w:t>memcached</w:t>
      </w:r>
      <w:r>
        <w:rPr>
          <w:rFonts w:ascii="Arial" w:hAnsi="Arial" w:cs="Arial"/>
          <w:color w:val="000000"/>
          <w:sz w:val="20"/>
          <w:szCs w:val="20"/>
        </w:rPr>
        <w:t>的标准方法名相同，即：</w:t>
      </w:r>
      <w:r>
        <w:rPr>
          <w:rFonts w:ascii="Arial" w:hAnsi="Arial" w:cs="Arial"/>
          <w:color w:val="000000"/>
          <w:sz w:val="20"/>
          <w:szCs w:val="20"/>
        </w:rPr>
        <w:t>get(key), set(key, value), delete(key)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如果方法名和</w:t>
      </w:r>
      <w:r>
        <w:rPr>
          <w:rFonts w:ascii="Arial" w:hAnsi="Arial" w:cs="Arial"/>
          <w:color w:val="000000"/>
          <w:sz w:val="20"/>
          <w:szCs w:val="20"/>
        </w:rPr>
        <w:t>memcached</w:t>
      </w:r>
      <w:r>
        <w:rPr>
          <w:rFonts w:ascii="Arial" w:hAnsi="Arial" w:cs="Arial"/>
          <w:color w:val="000000"/>
          <w:sz w:val="20"/>
          <w:szCs w:val="20"/>
        </w:rPr>
        <w:t>的标准方法名不相同，则需要配置映射关系：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其中</w:t>
      </w:r>
      <w:r>
        <w:rPr>
          <w:rFonts w:ascii="Arial" w:hAnsi="Arial" w:cs="Arial"/>
          <w:color w:val="000000"/>
          <w:sz w:val="20"/>
          <w:szCs w:val="20"/>
        </w:rPr>
        <w:t>"p:xxx"</w:t>
      </w:r>
      <w:r>
        <w:rPr>
          <w:rFonts w:ascii="Arial" w:hAnsi="Arial" w:cs="Arial"/>
          <w:color w:val="000000"/>
          <w:sz w:val="20"/>
          <w:szCs w:val="20"/>
        </w:rPr>
        <w:t>为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的标准</w:t>
      </w:r>
      <w:r>
        <w:rPr>
          <w:rFonts w:ascii="Arial" w:hAnsi="Arial" w:cs="Arial"/>
          <w:color w:val="000000"/>
          <w:sz w:val="20"/>
          <w:szCs w:val="20"/>
        </w:rPr>
        <w:t>p</w:t>
      </w:r>
      <w:r>
        <w:rPr>
          <w:rFonts w:ascii="Arial" w:hAnsi="Arial" w:cs="Arial"/>
          <w:color w:val="000000"/>
          <w:sz w:val="20"/>
          <w:szCs w:val="20"/>
        </w:rPr>
        <w:t>标签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0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409889337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id="cache"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interface="com.foo.CacheService"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url="memcached://10.20.153.10:11211"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p:set="putFoo"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p:get="getFoo"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p:delete="removeFoo"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60" w:name="UserGuide-zh-redis%3A%2F%2F"/>
      <w:bookmarkEnd w:id="60"/>
      <w:proofErr w:type="gramStart"/>
      <w:r>
        <w:rPr>
          <w:rFonts w:ascii="Arial" w:hAnsi="Arial" w:cs="Arial"/>
          <w:b/>
          <w:bCs/>
          <w:color w:val="8F4E0B"/>
          <w:sz w:val="30"/>
          <w:szCs w:val="30"/>
        </w:rPr>
        <w:t>redis</w:t>
      </w:r>
      <w:proofErr w:type="gramEnd"/>
      <w:r>
        <w:rPr>
          <w:rFonts w:ascii="Arial" w:hAnsi="Arial" w:cs="Arial"/>
          <w:b/>
          <w:bCs/>
          <w:color w:val="8F4E0B"/>
          <w:sz w:val="30"/>
          <w:szCs w:val="30"/>
        </w:rPr>
        <w:t>://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311" w:tooltip="Redis Protocol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312" w:anchor="UserGuide-zh-redis%253A%252F%252F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FFFFCE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428"/>
        <w:gridCol w:w="30"/>
        <w:gridCol w:w="7908"/>
      </w:tblGrid>
      <w:tr w:rsidR="00612826" w:rsidTr="00612826">
        <w:trPr>
          <w:tblCellSpacing w:w="15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9" name="图片 49" descr="http://code.alibabatech.com/wiki/images/icons/emoticons/warn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http://code.alibabatech.com/wiki/images/icons/emoticons/warn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CE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以上版本支持。</w:t>
            </w:r>
          </w:p>
        </w:tc>
      </w:tr>
      <w:tr w:rsidR="00612826" w:rsidTr="00612826">
        <w:tblPrEx>
          <w:shd w:val="clear" w:color="auto" w:fill="DDFFDD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8" name="图片 48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12826" w:rsidRDefault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Redis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说明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Redis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是一个高效的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KV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存储服务器，参见：</w:t>
            </w:r>
            <w:hyperlink r:id="rId313" w:history="1">
              <w:r>
                <w:rPr>
                  <w:rFonts w:ascii="Arial" w:hAnsi="Arial" w:cs="Arial"/>
                  <w:color w:val="0000FF"/>
                  <w:sz w:val="20"/>
                  <w:szCs w:val="20"/>
                </w:rPr>
                <w:t>http://redis.io</w:t>
              </w:r>
            </w:hyperlink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可以通过脚本或监控中心手工填写表单注册</w:t>
      </w:r>
      <w:r>
        <w:rPr>
          <w:rFonts w:ascii="Arial" w:hAnsi="Arial" w:cs="Arial"/>
          <w:color w:val="000000"/>
          <w:sz w:val="20"/>
          <w:szCs w:val="20"/>
        </w:rPr>
        <w:t>redis</w:t>
      </w:r>
      <w:r>
        <w:rPr>
          <w:rFonts w:ascii="Arial" w:hAnsi="Arial" w:cs="Arial"/>
          <w:color w:val="000000"/>
          <w:sz w:val="20"/>
          <w:szCs w:val="20"/>
        </w:rPr>
        <w:t>服务的地址：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4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RegistryFactory registryFactory = ExtensionLoader.getExtensionLoader(RegistryFactory.class).getAdaptiveExtension(); </w:t>
            </w:r>
          </w:p>
          <w:p w:rsidR="00612826" w:rsidRDefault="00612826" w:rsidP="00612826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Registry registry = </w:t>
            </w:r>
            <w:r>
              <w:rPr>
                <w:rStyle w:val="HTML"/>
                <w:color w:val="000000"/>
              </w:rPr>
              <w:lastRenderedPageBreak/>
              <w:t xml:space="preserve">registryFactory.getRegistry(URL.valueOf("zookeeper://10.20.153.10:2181")); </w:t>
            </w:r>
          </w:p>
          <w:p w:rsidR="00612826" w:rsidRDefault="00612826" w:rsidP="00612826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registry.register(URL.valueOf("redis://10.20.153.11/com.foo.BarService?category=providers&amp;dynamic=false&amp;application=foo&amp;group=member&amp;loadbalance=consistenthash"));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然后在客户端使用时，不需要感知</w:t>
      </w:r>
      <w:r>
        <w:rPr>
          <w:rFonts w:ascii="Arial" w:hAnsi="Arial" w:cs="Arial"/>
          <w:color w:val="000000"/>
          <w:sz w:val="20"/>
          <w:szCs w:val="20"/>
        </w:rPr>
        <w:t>Redis</w:t>
      </w:r>
      <w:r>
        <w:rPr>
          <w:rFonts w:ascii="Arial" w:hAnsi="Arial" w:cs="Arial"/>
          <w:color w:val="000000"/>
          <w:sz w:val="20"/>
          <w:szCs w:val="20"/>
        </w:rPr>
        <w:t>的地址：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5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93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2022510544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id="store"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interface="java.util.Map"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group="member"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或者，点对点直连：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6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134450014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id="store"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interface="java.util.Map"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url="redis://10.20.153.10:6379"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也可以使用自定义接口：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7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061056027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id="store"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interface="com.foo.StoreService"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url="redis://10.20.153.10:6379"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方法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名建议</w:t>
      </w:r>
      <w:proofErr w:type="gramEnd"/>
      <w:r>
        <w:rPr>
          <w:rFonts w:ascii="Arial" w:hAnsi="Arial" w:cs="Arial"/>
          <w:color w:val="000000"/>
          <w:sz w:val="20"/>
          <w:szCs w:val="20"/>
        </w:rPr>
        <w:t>和</w:t>
      </w:r>
      <w:r>
        <w:rPr>
          <w:rFonts w:ascii="Arial" w:hAnsi="Arial" w:cs="Arial"/>
          <w:color w:val="000000"/>
          <w:sz w:val="20"/>
          <w:szCs w:val="20"/>
        </w:rPr>
        <w:t>redis</w:t>
      </w:r>
      <w:r>
        <w:rPr>
          <w:rFonts w:ascii="Arial" w:hAnsi="Arial" w:cs="Arial"/>
          <w:color w:val="000000"/>
          <w:sz w:val="20"/>
          <w:szCs w:val="20"/>
        </w:rPr>
        <w:t>的标准方法名相同，即：</w:t>
      </w:r>
      <w:r>
        <w:rPr>
          <w:rFonts w:ascii="Arial" w:hAnsi="Arial" w:cs="Arial"/>
          <w:color w:val="000000"/>
          <w:sz w:val="20"/>
          <w:szCs w:val="20"/>
        </w:rPr>
        <w:t>get(key), set(key, value), delete(key)</w:t>
      </w:r>
      <w:r>
        <w:rPr>
          <w:rFonts w:ascii="Arial" w:hAnsi="Arial" w:cs="Arial"/>
          <w:color w:val="000000"/>
          <w:sz w:val="20"/>
          <w:szCs w:val="20"/>
        </w:rPr>
        <w:t>。</w:t>
      </w:r>
    </w:p>
    <w:p w:rsidR="00612826" w:rsidRDefault="00612826" w:rsidP="00612826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如果方法名和</w:t>
      </w:r>
      <w:r>
        <w:rPr>
          <w:rFonts w:ascii="Arial" w:hAnsi="Arial" w:cs="Arial"/>
          <w:color w:val="000000"/>
          <w:sz w:val="20"/>
          <w:szCs w:val="20"/>
        </w:rPr>
        <w:t>redis</w:t>
      </w:r>
      <w:r>
        <w:rPr>
          <w:rFonts w:ascii="Arial" w:hAnsi="Arial" w:cs="Arial"/>
          <w:color w:val="000000"/>
          <w:sz w:val="20"/>
          <w:szCs w:val="20"/>
        </w:rPr>
        <w:t>的标准方法名不相同，则需要配置映射关系：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其中</w:t>
      </w:r>
      <w:r>
        <w:rPr>
          <w:rFonts w:ascii="Arial" w:hAnsi="Arial" w:cs="Arial"/>
          <w:color w:val="000000"/>
          <w:sz w:val="20"/>
          <w:szCs w:val="20"/>
        </w:rPr>
        <w:t>"p:xxx"</w:t>
      </w:r>
      <w:r>
        <w:rPr>
          <w:rFonts w:ascii="Arial" w:hAnsi="Arial" w:cs="Arial"/>
          <w:color w:val="000000"/>
          <w:sz w:val="20"/>
          <w:szCs w:val="20"/>
        </w:rPr>
        <w:t>为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的标准</w:t>
      </w:r>
      <w:r>
        <w:rPr>
          <w:rFonts w:ascii="Arial" w:hAnsi="Arial" w:cs="Arial"/>
          <w:color w:val="000000"/>
          <w:sz w:val="20"/>
          <w:szCs w:val="20"/>
        </w:rPr>
        <w:t>p</w:t>
      </w:r>
      <w:r>
        <w:rPr>
          <w:rFonts w:ascii="Arial" w:hAnsi="Arial" w:cs="Arial"/>
          <w:color w:val="000000"/>
          <w:sz w:val="20"/>
          <w:szCs w:val="20"/>
        </w:rPr>
        <w:t>标签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12826" w:rsidRDefault="00721CE8" w:rsidP="00612826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18" w:history="1">
        <w:r w:rsidR="00612826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12826" w:rsidTr="00612826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12826" w:rsidRDefault="00612826">
            <w:pPr>
              <w:spacing w:line="260" w:lineRule="atLeast"/>
              <w:divId w:val="1964920756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id="cache"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interface="com.foo.CacheService"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url="memcached://10.20.153.10:11211"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p:set="putFoo"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p:get="getFoo"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p:delete="removeFoo"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/&gt;</w:t>
            </w:r>
          </w:p>
        </w:tc>
      </w:tr>
    </w:tbl>
    <w:p w:rsidR="00612826" w:rsidRPr="00AD0C9F" w:rsidRDefault="00612826" w:rsidP="00C810A7"/>
    <w:p w:rsidR="00670185" w:rsidRDefault="00670185" w:rsidP="00670185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r>
        <w:rPr>
          <w:rFonts w:ascii="Arial" w:hAnsi="Arial" w:cs="Arial"/>
          <w:b/>
          <w:bCs/>
          <w:color w:val="8F4E0B"/>
          <w:sz w:val="36"/>
          <w:szCs w:val="36"/>
        </w:rPr>
        <w:t>快速启动</w:t>
      </w:r>
    </w:p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319" w:tooltip="Quick Start-zh" w:history="1">
        <w:r>
          <w:rPr>
            <w:rStyle w:val="a4"/>
            <w:rFonts w:ascii="Arial" w:hAnsi="Arial" w:cs="Arial"/>
            <w:sz w:val="20"/>
            <w:szCs w:val="20"/>
          </w:rPr>
          <w:t>+</w:t>
        </w:r>
      </w:hyperlink>
      <w:r>
        <w:rPr>
          <w:rFonts w:ascii="Arial" w:hAnsi="Arial" w:cs="Arial"/>
          <w:color w:val="000000"/>
          <w:sz w:val="20"/>
          <w:szCs w:val="20"/>
        </w:rPr>
        <w:t>) (</w:t>
      </w:r>
      <w:hyperlink r:id="rId320" w:anchor="UserGuide-zh-%E5%BF%AB%E9%80%9F%E5%90%AF%E5%8A%A8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291"/>
        <w:gridCol w:w="8075"/>
      </w:tblGrid>
      <w:tr w:rsidR="00670185" w:rsidTr="00670185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4" name="图片 4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采用全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配置方式，透明化接入应用，对应用没有任何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侵入，只需用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加载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的配置即可，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Dubbo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基于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Schema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扩展进行加载。</w:t>
            </w:r>
          </w:p>
        </w:tc>
      </w:tr>
      <w:tr w:rsidR="00670185" w:rsidTr="00670185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3" name="图片 3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如果不想使用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Spring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配置，而希望通过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API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的方式进行调用（不推荐），请参见：</w:t>
            </w:r>
            <w:hyperlink r:id="rId321" w:anchor="UserGuide-zh-API%E9%85%8D%E7%BD%AE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API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配置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322" w:tooltip="API Config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670185" w:rsidRDefault="00670185" w:rsidP="00670185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61" w:name="UserGuide-zh-%E6%9C%8D%E5%8A%A1%E6%8F%90"/>
      <w:bookmarkEnd w:id="61"/>
      <w:r>
        <w:rPr>
          <w:rFonts w:ascii="Arial" w:hAnsi="Arial" w:cs="Arial"/>
          <w:b/>
          <w:bCs/>
          <w:color w:val="8F4E0B"/>
          <w:sz w:val="30"/>
          <w:szCs w:val="30"/>
        </w:rPr>
        <w:t>服务提供者</w:t>
      </w:r>
    </w:p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(</w:t>
      </w:r>
      <w:hyperlink r:id="rId323" w:anchor="UserGuide-zh-%E6%9C%8D%E5%8A%A1%E6%8F%90%E4%BE%9B%E8%80%85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530"/>
        <w:gridCol w:w="7836"/>
      </w:tblGrid>
      <w:tr w:rsidR="00670185" w:rsidTr="00670185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2" name="图片 2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完整安装步骤，请参见：</w:t>
            </w:r>
            <w:hyperlink r:id="rId324" w:anchor="AdministratorGuide-zh-%E7%A4%BA%E4%BE%8B%E6%8F%90%E4%BE%9B%E8%80%85%E5%AE%89%E8%A3%85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示例提供者安装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325" w:tooltip="Demo Provider Installation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定义服务接口</w:t>
      </w:r>
      <w:r>
        <w:rPr>
          <w:rFonts w:ascii="Arial" w:hAnsi="Arial" w:cs="Arial"/>
          <w:color w:val="000000"/>
          <w:sz w:val="20"/>
          <w:szCs w:val="20"/>
        </w:rPr>
        <w:t>: (</w:t>
      </w:r>
      <w:r>
        <w:rPr>
          <w:rFonts w:ascii="Arial" w:hAnsi="Arial" w:cs="Arial"/>
          <w:color w:val="000000"/>
          <w:sz w:val="20"/>
          <w:szCs w:val="20"/>
        </w:rPr>
        <w:t>该接口需单独打包，在服务提供方和消费方共享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DemoService.java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26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6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package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com.alibaba.dubbo.demo;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DemoService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String sayHello(String name);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在服务提供方实现接口：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对服务消费方隐藏实现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DemoServiceImpl.java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27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97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package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com.alibaba.dubbo.demo.provider;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com.alibaba.dubbo.demo.DemoService;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DemoServiceImpl implements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DemoService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String sayHello(String name)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return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"Hello 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+ name;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}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用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配置声明暴露服务：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provider.xml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28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Style w:val="HTML"/>
                <w:color w:val="000000"/>
              </w:rPr>
              <w:t>&lt;?xml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version="1.0"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encoding="UTF-8"?&gt;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xmlns="</w:t>
            </w:r>
            <w:hyperlink r:id="rId329" w:history="1">
              <w:r>
                <w:rPr>
                  <w:rStyle w:val="a4"/>
                </w:rPr>
                <w:t>http://www.springframework.org/schema/beans"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xmlns:xsi="</w:t>
            </w:r>
            <w:hyperlink r:id="rId330" w:history="1">
              <w:r>
                <w:rPr>
                  <w:rStyle w:val="a4"/>
                </w:rPr>
                <w:t>http://www.w3.org/2001/XMLSchema-instance"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xmlns:dubbo="</w:t>
            </w:r>
            <w:hyperlink r:id="rId331" w:history="1">
              <w:r>
                <w:rPr>
                  <w:rStyle w:val="a4"/>
                </w:rPr>
                <w:t>http://code.alibabatech.com/schema/dubbo"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xsi:schemaLocation="http://www.springframework.org/schema/beans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http://www.springframework.org/schema/beans/spring-beans.xsd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http://code.alibabatech.com/schema/dubbo/dubbo.xsd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"&gt;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提供方应用信息，用于计算依赖关系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&lt;dubbo:application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name="hello-world-app"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使用multicast广播注册中心暴露服务地址 --&gt;</w:t>
            </w:r>
          </w:p>
          <w:p w:rsidR="00670185" w:rsidRDefault="00670185" w:rsidP="00670185">
            <w:pPr>
              <w:spacing w:line="260" w:lineRule="atLeast"/>
              <w:rPr>
                <w:rStyle w:val="HTML"/>
                <w:color w:val="00000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address="multicast://224.5.6.7:1234"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047D4F" w:rsidRPr="000E4EE5" w:rsidRDefault="00047D4F" w:rsidP="00047D4F">
            <w:pPr>
              <w:spacing w:line="260" w:lineRule="atLeas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0E4EE5">
              <w:rPr>
                <w:rFonts w:ascii="Arial" w:hAnsi="Arial" w:cs="Arial" w:hint="eastAsia"/>
                <w:color w:val="FF0000"/>
                <w:sz w:val="20"/>
                <w:szCs w:val="20"/>
              </w:rPr>
              <w:t xml:space="preserve">&lt;!-- </w:t>
            </w:r>
            <w:r w:rsidRPr="000E4EE5">
              <w:rPr>
                <w:rFonts w:ascii="Arial" w:hAnsi="Arial" w:cs="Arial" w:hint="eastAsia"/>
                <w:color w:val="FF0000"/>
                <w:sz w:val="20"/>
                <w:szCs w:val="20"/>
              </w:rPr>
              <w:t>使用</w:t>
            </w:r>
            <w:r w:rsidRPr="000E4EE5">
              <w:rPr>
                <w:rFonts w:ascii="Arial" w:hAnsi="Arial" w:cs="Arial" w:hint="eastAsia"/>
                <w:color w:val="FF0000"/>
                <w:sz w:val="20"/>
                <w:szCs w:val="20"/>
              </w:rPr>
              <w:t>zookeeper</w:t>
            </w:r>
            <w:r w:rsidRPr="000E4EE5">
              <w:rPr>
                <w:rFonts w:ascii="Arial" w:hAnsi="Arial" w:cs="Arial" w:hint="eastAsia"/>
                <w:color w:val="FF0000"/>
                <w:sz w:val="20"/>
                <w:szCs w:val="20"/>
              </w:rPr>
              <w:t>注册中心暴露发现服务地址</w:t>
            </w:r>
            <w:r w:rsidRPr="000E4EE5">
              <w:rPr>
                <w:rFonts w:ascii="Arial" w:hAnsi="Arial" w:cs="Arial" w:hint="eastAsia"/>
                <w:color w:val="FF0000"/>
                <w:sz w:val="20"/>
                <w:szCs w:val="20"/>
              </w:rPr>
              <w:t xml:space="preserve"> --&gt;    </w:t>
            </w:r>
          </w:p>
          <w:p w:rsidR="00047D4F" w:rsidRPr="000E4EE5" w:rsidRDefault="00047D4F" w:rsidP="00047D4F">
            <w:pPr>
              <w:spacing w:line="260" w:lineRule="atLeas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0E4EE5">
              <w:rPr>
                <w:rFonts w:ascii="Arial" w:hAnsi="Arial" w:cs="Arial"/>
                <w:color w:val="FF0000"/>
                <w:sz w:val="20"/>
                <w:szCs w:val="20"/>
              </w:rPr>
              <w:t xml:space="preserve"> &lt;dubbo:registry protocol="zookeeper" address="172.16.103.146:2181,172.16.103.147:2181" /&gt;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用dubbo协议在20880端口暴露服务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>&lt;dubbo:protocol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name="dubbo"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port="20880"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声明需要暴露的服务接口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&lt;dubbo:service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interface="com.alibaba.dubbo.demo.DemoService"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ref="demoService"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和本地bean一样实现服务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class="com.alibaba.dubbo.demo.provider.DemoServiceImpl"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&lt;/beans&gt;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加载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配置：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Provider.java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32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org.springframework.context.support.ClassPathXmlApplicationContext;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Provider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static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void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main(String[] args) throws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Exception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ClassPathXmlApplicationContext context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ClassPathXmlApplicationContext(new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String[] {"provider.xml"});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context.start();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System.in.read(); // 按任意键退出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}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670185" w:rsidRDefault="00670185" w:rsidP="00670185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bookmarkStart w:id="62" w:name="UserGuide-zh-%E6%9C%8D%E5%8A%A1%E6%B6%88"/>
      <w:bookmarkEnd w:id="62"/>
      <w:r>
        <w:rPr>
          <w:rFonts w:ascii="Arial" w:hAnsi="Arial" w:cs="Arial"/>
          <w:b/>
          <w:bCs/>
          <w:color w:val="8F4E0B"/>
          <w:sz w:val="30"/>
          <w:szCs w:val="30"/>
        </w:rPr>
        <w:t>服务消费者</w:t>
      </w:r>
    </w:p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hyperlink r:id="rId333" w:anchor="UserGuide-zh-%E6%9C%8D%E5%8A%A1%E6%B6%88%E8%B4%B9%E8%80%85" w:history="1">
        <w:r>
          <w:rPr>
            <w:rStyle w:val="a4"/>
            <w:rFonts w:ascii="Arial" w:hAnsi="Arial" w:cs="Arial"/>
            <w:sz w:val="20"/>
            <w:szCs w:val="20"/>
          </w:rPr>
          <w:t>#</w:t>
        </w:r>
      </w:hyperlink>
      <w:r>
        <w:rPr>
          <w:rFonts w:ascii="Arial" w:hAnsi="Arial" w:cs="Arial"/>
          <w:color w:val="000000"/>
          <w:sz w:val="20"/>
          <w:szCs w:val="20"/>
        </w:rPr>
        <w:t>)</w:t>
      </w:r>
    </w:p>
    <w:tbl>
      <w:tblPr>
        <w:tblW w:w="5000" w:type="pct"/>
        <w:tblCellSpacing w:w="15" w:type="dxa"/>
        <w:shd w:val="clear" w:color="auto" w:fill="DDFFDD"/>
        <w:tblCellMar>
          <w:left w:w="300" w:type="dxa"/>
          <w:right w:w="300" w:type="dxa"/>
        </w:tblCellMar>
        <w:tblLook w:val="04A0" w:firstRow="1" w:lastRow="0" w:firstColumn="1" w:lastColumn="0" w:noHBand="0" w:noVBand="1"/>
      </w:tblPr>
      <w:tblGrid>
        <w:gridCol w:w="530"/>
        <w:gridCol w:w="7836"/>
      </w:tblGrid>
      <w:tr w:rsidR="00670185" w:rsidTr="00670185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156210" cy="156210"/>
                  <wp:effectExtent l="0" t="0" r="0" b="0"/>
                  <wp:docPr id="1" name="图片 1" descr="http://code.alibabatech.com/wiki/images/icons/emoticons/check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code.alibabatech.com/wiki/images/icons/emoticons/check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DFFDD"/>
            <w:tcMar>
              <w:top w:w="210" w:type="dxa"/>
              <w:left w:w="0" w:type="dxa"/>
              <w:bottom w:w="210" w:type="dxa"/>
              <w:right w:w="0" w:type="dxa"/>
            </w:tcMar>
            <w:vAlign w:val="center"/>
            <w:hideMark/>
          </w:tcPr>
          <w:p w:rsidR="00670185" w:rsidRDefault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完整安装步骤，请参见：</w:t>
            </w:r>
            <w:hyperlink r:id="rId334" w:anchor="AdministratorGuide-zh-%E7%A4%BA%E4%BE%8B%E6%B6%88%E8%B4%B9%E8%80%85%E5%AE%89%E8%A3%85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示例消费者安装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hyperlink r:id="rId335" w:tooltip="Demo Consumer Installation-zh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+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通过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配置引用远程服务：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consumer.xml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36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Style w:val="HTML"/>
                <w:color w:val="000000"/>
              </w:rPr>
              <w:t>&lt;?xml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version="1.0"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encoding="UTF-8"?&gt;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&lt;beans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xmlns="</w:t>
            </w:r>
            <w:hyperlink r:id="rId337" w:history="1">
              <w:r>
                <w:rPr>
                  <w:rStyle w:val="a4"/>
                </w:rPr>
                <w:t>http://www.springframework.org/schema/beans"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xmlns:xsi="</w:t>
            </w:r>
            <w:hyperlink r:id="rId338" w:history="1">
              <w:r>
                <w:rPr>
                  <w:rStyle w:val="a4"/>
                </w:rPr>
                <w:t>http://www.w3.org/2001/XMLSchema-instance"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xmlns:dubbo="</w:t>
            </w:r>
            <w:hyperlink r:id="rId339" w:history="1">
              <w:r>
                <w:rPr>
                  <w:rStyle w:val="a4"/>
                </w:rPr>
                <w:t>http://code.alibabatech.com/schema/dubbo"</w:t>
              </w:r>
            </w:hyperlink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xsi:schemaLocation="http://www.springframework.org/schema/beans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http://www.springframework.org/schema/beans/spring-beans.xsd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http://code.alibabatech.com/schema/dubbo/dubbo.xsd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"&gt;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消费方应用名，用于计算依赖关系，不是匹配条件，不要与提供方一样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lastRenderedPageBreak/>
              <w:t>&lt;dubbo:application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name="consumer-of-helloworld-app"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使用multicast广播注册中心暴露发现服务地址 --&gt;</w:t>
            </w:r>
          </w:p>
          <w:p w:rsidR="00670185" w:rsidRDefault="00670185" w:rsidP="00670185">
            <w:pPr>
              <w:spacing w:line="260" w:lineRule="atLeast"/>
              <w:rPr>
                <w:rStyle w:val="HTML"/>
                <w:color w:val="000000"/>
              </w:rPr>
            </w:pPr>
            <w:r>
              <w:rPr>
                <w:rStyle w:val="HTML"/>
                <w:color w:val="000000"/>
              </w:rPr>
              <w:t>&lt;dubbo:registry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address="multicast://224.5.6.7:1234"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047D4F" w:rsidRPr="001E599B" w:rsidRDefault="00047D4F" w:rsidP="00047D4F">
            <w:pPr>
              <w:spacing w:line="260" w:lineRule="atLeas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1E599B">
              <w:rPr>
                <w:rFonts w:ascii="Arial" w:hAnsi="Arial" w:cs="Arial" w:hint="eastAsia"/>
                <w:color w:val="FF0000"/>
                <w:sz w:val="20"/>
                <w:szCs w:val="20"/>
              </w:rPr>
              <w:t xml:space="preserve">&lt;!-- </w:t>
            </w:r>
            <w:r w:rsidRPr="001E599B">
              <w:rPr>
                <w:rFonts w:ascii="Arial" w:hAnsi="Arial" w:cs="Arial" w:hint="eastAsia"/>
                <w:color w:val="FF0000"/>
                <w:sz w:val="20"/>
                <w:szCs w:val="20"/>
              </w:rPr>
              <w:t>使用</w:t>
            </w:r>
            <w:r w:rsidRPr="001E599B">
              <w:rPr>
                <w:rFonts w:ascii="Arial" w:hAnsi="Arial" w:cs="Arial" w:hint="eastAsia"/>
                <w:color w:val="FF0000"/>
                <w:sz w:val="20"/>
                <w:szCs w:val="20"/>
              </w:rPr>
              <w:t>zookeeper</w:t>
            </w:r>
            <w:r w:rsidRPr="001E599B">
              <w:rPr>
                <w:rFonts w:ascii="Arial" w:hAnsi="Arial" w:cs="Arial" w:hint="eastAsia"/>
                <w:color w:val="FF0000"/>
                <w:sz w:val="20"/>
                <w:szCs w:val="20"/>
              </w:rPr>
              <w:t>注册中心暴露发现服务地址</w:t>
            </w:r>
            <w:r w:rsidRPr="001E599B">
              <w:rPr>
                <w:rFonts w:ascii="Arial" w:hAnsi="Arial" w:cs="Arial" w:hint="eastAsia"/>
                <w:color w:val="FF0000"/>
                <w:sz w:val="20"/>
                <w:szCs w:val="20"/>
              </w:rPr>
              <w:t xml:space="preserve"> --&gt;    </w:t>
            </w:r>
          </w:p>
          <w:p w:rsidR="00047D4F" w:rsidRPr="001E599B" w:rsidRDefault="00047D4F" w:rsidP="00047D4F">
            <w:pPr>
              <w:spacing w:line="260" w:lineRule="atLeas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1E599B">
              <w:rPr>
                <w:rFonts w:ascii="Arial" w:hAnsi="Arial" w:cs="Arial"/>
                <w:color w:val="FF0000"/>
                <w:sz w:val="20"/>
                <w:szCs w:val="20"/>
              </w:rPr>
              <w:t xml:space="preserve"> &lt;dubbo:registry protocol="zookeeper" address="172.16.103.146:2181,172.16.103.147:2181" /&gt;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&lt;!-- 生成远程服务代理，可以和本地bean一样使用demoService --&gt;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&lt;dubbo:reference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id="demoService"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interface="com.alibaba.dubbo.demo.DemoService"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/&gt;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&lt;/beans&gt;</w:t>
            </w:r>
          </w:p>
        </w:tc>
      </w:tr>
    </w:tbl>
    <w:p w:rsidR="00670185" w:rsidRDefault="00670185" w:rsidP="00670185">
      <w:pPr>
        <w:shd w:val="clear" w:color="auto" w:fill="FFFFFF"/>
        <w:spacing w:before="150" w:after="150"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加载</w:t>
      </w:r>
      <w:r>
        <w:rPr>
          <w:rFonts w:ascii="Arial" w:hAnsi="Arial" w:cs="Arial"/>
          <w:color w:val="000000"/>
          <w:sz w:val="20"/>
          <w:szCs w:val="20"/>
        </w:rPr>
        <w:t>Spring</w:t>
      </w:r>
      <w:r>
        <w:rPr>
          <w:rFonts w:ascii="Arial" w:hAnsi="Arial" w:cs="Arial"/>
          <w:color w:val="000000"/>
          <w:sz w:val="20"/>
          <w:szCs w:val="20"/>
        </w:rPr>
        <w:t>配置，并调用远程服务：</w:t>
      </w:r>
      <w:r>
        <w:rPr>
          <w:rFonts w:ascii="Arial" w:hAnsi="Arial" w:cs="Arial"/>
          <w:color w:val="000000"/>
          <w:sz w:val="20"/>
          <w:szCs w:val="20"/>
        </w:rPr>
        <w:t>(</w:t>
      </w:r>
      <w:r>
        <w:rPr>
          <w:rFonts w:ascii="Arial" w:hAnsi="Arial" w:cs="Arial"/>
          <w:color w:val="000000"/>
          <w:sz w:val="20"/>
          <w:szCs w:val="20"/>
        </w:rPr>
        <w:t>也可以使用</w:t>
      </w:r>
      <w:r>
        <w:rPr>
          <w:rFonts w:ascii="Arial" w:hAnsi="Arial" w:cs="Arial"/>
          <w:color w:val="000000"/>
          <w:sz w:val="20"/>
          <w:szCs w:val="20"/>
        </w:rPr>
        <w:t>IoC</w:t>
      </w:r>
      <w:r>
        <w:rPr>
          <w:rFonts w:ascii="Arial" w:hAnsi="Arial" w:cs="Arial"/>
          <w:color w:val="000000"/>
          <w:sz w:val="20"/>
          <w:szCs w:val="20"/>
        </w:rPr>
        <w:t>注入</w:t>
      </w:r>
      <w:r>
        <w:rPr>
          <w:rFonts w:ascii="Arial" w:hAnsi="Arial" w:cs="Arial"/>
          <w:color w:val="000000"/>
          <w:sz w:val="20"/>
          <w:szCs w:val="20"/>
        </w:rPr>
        <w:t>)</w:t>
      </w:r>
    </w:p>
    <w:p w:rsidR="00670185" w:rsidRDefault="00670185" w:rsidP="00670185">
      <w:pPr>
        <w:shd w:val="clear" w:color="auto" w:fill="F0F0F0"/>
        <w:spacing w:line="2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Consumer.java</w:t>
      </w:r>
    </w:p>
    <w:p w:rsidR="00670185" w:rsidRDefault="00721CE8" w:rsidP="00670185">
      <w:pPr>
        <w:shd w:val="clear" w:color="auto" w:fill="FFFFFF"/>
        <w:spacing w:line="260" w:lineRule="atLeast"/>
        <w:rPr>
          <w:rFonts w:ascii="Arial" w:hAnsi="Arial" w:cs="Arial"/>
          <w:color w:val="000000"/>
          <w:sz w:val="20"/>
          <w:szCs w:val="20"/>
        </w:rPr>
      </w:pPr>
      <w:hyperlink r:id="rId340" w:history="1">
        <w:r w:rsidR="00670185">
          <w:rPr>
            <w:rStyle w:val="a4"/>
            <w:rFonts w:ascii="Arial" w:hAnsi="Arial" w:cs="Arial"/>
            <w:sz w:val="20"/>
            <w:szCs w:val="20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6"/>
      </w:tblGrid>
      <w:tr w:rsidR="00670185" w:rsidTr="00670185">
        <w:trPr>
          <w:tblCellSpacing w:w="0" w:type="dxa"/>
        </w:trPr>
        <w:tc>
          <w:tcPr>
            <w:tcW w:w="0" w:type="auto"/>
            <w:tcBorders>
              <w:top w:val="dashed" w:sz="6" w:space="0" w:color="auto"/>
              <w:left w:val="dashed" w:sz="6" w:space="0" w:color="auto"/>
              <w:bottom w:val="dashed" w:sz="6" w:space="0" w:color="auto"/>
              <w:right w:val="dashed" w:sz="6" w:space="0" w:color="auto"/>
            </w:tcBorders>
            <w:shd w:val="clear" w:color="auto" w:fill="FFFFFF"/>
            <w:vAlign w:val="center"/>
            <w:hideMark/>
          </w:tcPr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org.springframework.context.support.ClassPathXmlApplicationContext;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import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com.alibaba.dubbo.demo.DemoService;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Consumer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public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static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void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main(String[] args) throws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Exception {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ClassPathXmlApplicationContext context = 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>ClassPathXmlApplicationContext(new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Style w:val="HTML"/>
                <w:color w:val="000000"/>
              </w:rPr>
              <w:t xml:space="preserve">String[] {"consumer.xml"});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context.start();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DemoService demoService = (DemoService)context.getBean("demoService"); // 获取远程服务代理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String hello = demoService.sayHello("world"); // 执行远程方法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System.out.println( hello ); // 显示调用结果 </w:t>
            </w:r>
          </w:p>
          <w:p w:rsidR="00670185" w:rsidRDefault="00670185" w:rsidP="00670185">
            <w:pPr>
              <w:spacing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 xml:space="preserve">} </w:t>
            </w:r>
          </w:p>
          <w:p w:rsidR="00670185" w:rsidRDefault="00670185" w:rsidP="00670185">
            <w:pPr>
              <w:spacing w:line="260" w:lineRule="atLeast"/>
              <w:rPr>
                <w:rFonts w:ascii="Arial" w:eastAsia="宋体" w:hAnsi="Arial" w:cs="Arial"/>
                <w:color w:val="000000"/>
                <w:sz w:val="20"/>
                <w:szCs w:val="20"/>
              </w:rPr>
            </w:pPr>
            <w:r>
              <w:rPr>
                <w:rStyle w:val="HTML"/>
                <w:color w:val="000000"/>
              </w:rPr>
              <w:t>}</w:t>
            </w:r>
          </w:p>
        </w:tc>
      </w:tr>
    </w:tbl>
    <w:p w:rsidR="00C810A7" w:rsidRDefault="00C810A7" w:rsidP="00AD0C9F">
      <w:pPr>
        <w:rPr>
          <w:rFonts w:ascii="Arial" w:hAnsi="Arial" w:cs="Arial"/>
          <w:b/>
          <w:bCs/>
          <w:color w:val="8F4E0B"/>
          <w:sz w:val="36"/>
          <w:szCs w:val="36"/>
        </w:rPr>
      </w:pPr>
      <w:bookmarkStart w:id="63" w:name="UserGuide-zh-%E4%BE%9D%E8%B5%96"/>
      <w:bookmarkEnd w:id="63"/>
    </w:p>
    <w:p w:rsidR="00FE74F6" w:rsidRDefault="00FE74F6" w:rsidP="00FE74F6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r>
        <w:rPr>
          <w:rFonts w:ascii="Arial" w:hAnsi="Arial" w:cs="Arial" w:hint="eastAsia"/>
          <w:b/>
          <w:bCs/>
          <w:color w:val="8F4E0B"/>
          <w:sz w:val="36"/>
          <w:szCs w:val="36"/>
        </w:rPr>
        <w:t>基于上品现有系统的迁移</w:t>
      </w:r>
    </w:p>
    <w:p w:rsidR="00505769" w:rsidRPr="00505769" w:rsidRDefault="00505769" w:rsidP="00505769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>创建订单接口改造</w:t>
      </w:r>
    </w:p>
    <w:p w:rsidR="00FE74F6" w:rsidRPr="00FE74F6" w:rsidRDefault="00FE74F6" w:rsidP="00FE74F6">
      <w:pPr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proofErr w:type="gramStart"/>
      <w:r w:rsidRPr="00FE74F6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orderController</w:t>
      </w:r>
      <w:proofErr w:type="gramEnd"/>
      <w:r w:rsidRPr="00FE74F6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</w:t>
      </w: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sym w:font="Wingdings" w:char="F0E0"/>
      </w:r>
      <w:r w:rsidRPr="00FE74F6">
        <w:rPr>
          <w:rFonts w:asciiTheme="minorEastAsia" w:hAnsiTheme="minorEastAsia"/>
        </w:rPr>
        <w:t xml:space="preserve"> </w:t>
      </w: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t>createOrder</w:t>
      </w:r>
      <w:r w:rsidRPr="00FE74F6">
        <w:t xml:space="preserve"> </w:t>
      </w: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t>(HttpServletRequest request,</w:t>
      </w:r>
    </w:p>
    <w:p w:rsidR="00670185" w:rsidRDefault="00FE74F6" w:rsidP="00FE74F6">
      <w:pPr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tab/>
      </w: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tab/>
      </w:r>
      <w:r w:rsidRPr="00FE74F6">
        <w:rPr>
          <w:rFonts w:asciiTheme="minorEastAsia" w:hAnsiTheme="minorEastAsia" w:cs="Arial"/>
          <w:bCs/>
          <w:color w:val="000000" w:themeColor="text1"/>
          <w:sz w:val="24"/>
          <w:szCs w:val="24"/>
        </w:rPr>
        <w:tab/>
        <w:t>HttpServletResponse response)</w:t>
      </w:r>
    </w:p>
    <w:p w:rsidR="00FE74F6" w:rsidRDefault="00E34AA9" w:rsidP="00FE74F6">
      <w:pPr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内部调用接口</w:t>
      </w:r>
    </w:p>
    <w:p w:rsidR="00E34AA9" w:rsidRPr="00E34AA9" w:rsidRDefault="00E34AA9" w:rsidP="002C0B4B">
      <w:pPr>
        <w:pStyle w:val="a3"/>
        <w:numPr>
          <w:ilvl w:val="1"/>
          <w:numId w:val="22"/>
        </w:numPr>
        <w:ind w:firstLineChars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E34AA9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dpOrderService/isAllowBuyPresale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远程调用O2DP</w:t>
      </w:r>
    </w:p>
    <w:p w:rsidR="00E34AA9" w:rsidRDefault="00E34AA9" w:rsidP="002C0B4B">
      <w:pPr>
        <w:pStyle w:val="a3"/>
        <w:numPr>
          <w:ilvl w:val="1"/>
          <w:numId w:val="22"/>
        </w:numPr>
        <w:ind w:firstLineChars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E34AA9">
        <w:rPr>
          <w:rFonts w:asciiTheme="minorEastAsia" w:hAnsiTheme="minorEastAsia" w:cs="Arial"/>
          <w:bCs/>
          <w:color w:val="000000" w:themeColor="text1"/>
          <w:sz w:val="24"/>
          <w:szCs w:val="24"/>
        </w:rPr>
        <w:t>getActiveProduct(List&lt;OrderDetailVO&gt; orderVoDetailList,OrderVO orderVO)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调用本地方法</w:t>
      </w:r>
    </w:p>
    <w:p w:rsidR="00E34AA9" w:rsidRDefault="00E34AA9" w:rsidP="00E34AA9">
      <w:pPr>
        <w:pStyle w:val="a3"/>
        <w:ind w:left="144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2.1 </w:t>
      </w:r>
      <w:r w:rsidRPr="00E34AA9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dpOrderService/getProDetailInfor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E34AA9" w:rsidRDefault="00E34AA9" w:rsidP="002C0B4B">
      <w:pPr>
        <w:pStyle w:val="a3"/>
        <w:numPr>
          <w:ilvl w:val="1"/>
          <w:numId w:val="22"/>
        </w:numPr>
        <w:ind w:firstLineChars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E34AA9">
        <w:rPr>
          <w:rFonts w:asciiTheme="minorEastAsia" w:hAnsiTheme="minorEastAsia" w:cs="Arial"/>
          <w:bCs/>
          <w:color w:val="000000" w:themeColor="text1"/>
          <w:sz w:val="24"/>
          <w:szCs w:val="24"/>
        </w:rPr>
        <w:lastRenderedPageBreak/>
        <w:t>createOrder(orderVo)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调用本地service 接口</w:t>
      </w:r>
    </w:p>
    <w:p w:rsidR="00E34AA9" w:rsidRPr="002127B1" w:rsidRDefault="00E34AA9" w:rsidP="002127B1">
      <w:pPr>
        <w:ind w:firstLineChars="775" w:firstLine="186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2127B1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3.1 </w:t>
      </w:r>
      <w:r w:rsidRPr="002127B1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dpOrderService/getNextOrderNumber</w:t>
      </w:r>
      <w:r w:rsidR="002127B1"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2127B1" w:rsidRPr="002127B1" w:rsidRDefault="002127B1" w:rsidP="00217085">
      <w:pPr>
        <w:ind w:firstLineChars="775" w:firstLine="186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2127B1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3.2 </w:t>
      </w:r>
      <w:r w:rsidRPr="002127B1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dpOrderService/getProDetailInfor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 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2127B1" w:rsidRPr="002127B1" w:rsidRDefault="002127B1" w:rsidP="002127B1">
      <w:pPr>
        <w:ind w:leftChars="685" w:left="1438" w:firstLineChars="196" w:firstLine="47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2127B1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3.</w:t>
      </w:r>
      <w:r w:rsidR="00217085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3</w:t>
      </w:r>
      <w:r w:rsidRPr="002127B1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</w:t>
      </w:r>
      <w:r w:rsidRPr="002127B1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dpOrderService/getProDetailInfoByProDetailSid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E34AA9" w:rsidRPr="002127B1" w:rsidRDefault="002127B1" w:rsidP="002127B1">
      <w:pPr>
        <w:ind w:left="1440" w:firstLineChars="175" w:firstLine="42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3.</w:t>
      </w:r>
      <w:r w:rsidR="00217085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4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</w:t>
      </w:r>
      <w:r w:rsidRPr="00E34AA9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dpOrderService/operStock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E34AA9" w:rsidRDefault="00E34AA9" w:rsidP="00E34AA9">
      <w:pPr>
        <w:pStyle w:val="a3"/>
        <w:ind w:left="144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</w:p>
    <w:p w:rsidR="00E34AA9" w:rsidRDefault="002127B1" w:rsidP="002C0B4B">
      <w:pPr>
        <w:pStyle w:val="a3"/>
        <w:numPr>
          <w:ilvl w:val="1"/>
          <w:numId w:val="22"/>
        </w:numPr>
        <w:ind w:firstLineChars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 w:rsidRPr="002127B1">
        <w:rPr>
          <w:rFonts w:asciiTheme="minorEastAsia" w:hAnsiTheme="minorEastAsia" w:cs="Arial"/>
          <w:bCs/>
          <w:color w:val="000000" w:themeColor="text1"/>
          <w:sz w:val="24"/>
          <w:szCs w:val="24"/>
        </w:rPr>
        <w:t>dpOrderService/saveOrdersInfor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远程调用O2DP</w:t>
      </w:r>
    </w:p>
    <w:p w:rsidR="00217085" w:rsidRDefault="00217085" w:rsidP="00217085">
      <w:pPr>
        <w:pStyle w:val="a3"/>
        <w:ind w:left="144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4.1 </w:t>
      </w:r>
      <w:r w:rsidRPr="00217085">
        <w:rPr>
          <w:rFonts w:asciiTheme="minorEastAsia" w:hAnsiTheme="minorEastAsia" w:cs="Arial"/>
          <w:bCs/>
          <w:color w:val="000000" w:themeColor="text1"/>
          <w:sz w:val="24"/>
          <w:szCs w:val="24"/>
        </w:rPr>
        <w:t>orderService/queryOmsOrder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 xml:space="preserve">  </w:t>
      </w:r>
      <w:r w:rsidRPr="00E34AA9"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远程调用O</w:t>
      </w:r>
      <w:r>
        <w:rPr>
          <w:rFonts w:asciiTheme="minorEastAsia" w:hAnsiTheme="minorEastAsia" w:cs="Arial" w:hint="eastAsia"/>
          <w:bCs/>
          <w:color w:val="000000" w:themeColor="text1"/>
          <w:sz w:val="24"/>
          <w:szCs w:val="24"/>
        </w:rPr>
        <w:t>MS</w:t>
      </w:r>
    </w:p>
    <w:p w:rsidR="00217085" w:rsidRDefault="00217085" w:rsidP="00700D13">
      <w:pPr>
        <w:pStyle w:val="a3"/>
        <w:ind w:left="144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</w:p>
    <w:p w:rsidR="00217085" w:rsidRDefault="00217085" w:rsidP="00217085">
      <w:pPr>
        <w:pStyle w:val="a3"/>
        <w:ind w:left="144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</w:p>
    <w:p w:rsidR="009F142A" w:rsidRPr="00505769" w:rsidRDefault="009F142A" w:rsidP="009F142A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>相关应用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jar</w:t>
      </w:r>
    </w:p>
    <w:p w:rsidR="00E34AA9" w:rsidRDefault="00E34AA9" w:rsidP="00E34AA9">
      <w:pPr>
        <w:pStyle w:val="a3"/>
        <w:ind w:left="72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</w:p>
    <w:p w:rsidR="00E34AA9" w:rsidRPr="00E34AA9" w:rsidRDefault="00E34AA9" w:rsidP="00E34AA9">
      <w:pPr>
        <w:pStyle w:val="a3"/>
        <w:ind w:left="720" w:firstLineChars="0" w:firstLine="0"/>
        <w:rPr>
          <w:rFonts w:asciiTheme="minorEastAsia" w:hAnsiTheme="minorEastAsia" w:cs="Arial"/>
          <w:bCs/>
          <w:color w:val="000000" w:themeColor="text1"/>
          <w:sz w:val="24"/>
          <w:szCs w:val="24"/>
        </w:rPr>
      </w:pPr>
    </w:p>
    <w:p w:rsidR="00670185" w:rsidRDefault="00C16EE2" w:rsidP="00AD0C9F">
      <w:r w:rsidRPr="00C16EE2">
        <w:object w:dxaOrig="2521" w:dyaOrig="840">
          <v:shape id="_x0000_i1025" type="#_x0000_t75" style="width:125.65pt;height:42.35pt" o:ole="">
            <v:imagedata r:id="rId341" o:title=""/>
          </v:shape>
          <o:OLEObject Type="Embed" ProgID="Package" ShapeID="_x0000_i1025" DrawAspect="Content" ObjectID="_1427208172" r:id="rId342"/>
        </w:object>
      </w:r>
      <w:r w:rsidRPr="00C16EE2">
        <w:object w:dxaOrig="3150" w:dyaOrig="840">
          <v:shape id="_x0000_i1026" type="#_x0000_t75" style="width:157.4pt;height:42.35pt" o:ole="">
            <v:imagedata r:id="rId343" o:title=""/>
          </v:shape>
          <o:OLEObject Type="Embed" ProgID="Package" ShapeID="_x0000_i1026" DrawAspect="Content" ObjectID="_1427208173" r:id="rId344"/>
        </w:object>
      </w:r>
      <w:r w:rsidRPr="00C16EE2">
        <w:object w:dxaOrig="1680" w:dyaOrig="840">
          <v:shape id="_x0000_i1027" type="#_x0000_t75" style="width:84pt;height:42.35pt" o:ole="">
            <v:imagedata r:id="rId345" o:title=""/>
          </v:shape>
          <o:OLEObject Type="Embed" ProgID="Package" ShapeID="_x0000_i1027" DrawAspect="Content" ObjectID="_1427208174" r:id="rId346"/>
        </w:object>
      </w:r>
      <w:r w:rsidRPr="00C16EE2">
        <w:object w:dxaOrig="1680" w:dyaOrig="840">
          <v:shape id="_x0000_i1028" type="#_x0000_t75" style="width:84pt;height:42.35pt" o:ole="">
            <v:imagedata r:id="rId347" o:title=""/>
          </v:shape>
          <o:OLEObject Type="Embed" ProgID="Package" ShapeID="_x0000_i1028" DrawAspect="Content" ObjectID="_1427208175" r:id="rId348"/>
        </w:object>
      </w:r>
      <w:r w:rsidRPr="00C16EE2">
        <w:object w:dxaOrig="1801" w:dyaOrig="840">
          <v:shape id="_x0000_i1029" type="#_x0000_t75" style="width:90.35pt;height:42.35pt" o:ole="">
            <v:imagedata r:id="rId349" o:title=""/>
          </v:shape>
          <o:OLEObject Type="Embed" ProgID="Package" ShapeID="_x0000_i1029" DrawAspect="Content" ObjectID="_1427208176" r:id="rId350"/>
        </w:object>
      </w:r>
      <w:r w:rsidRPr="00C16EE2">
        <w:object w:dxaOrig="2221" w:dyaOrig="840">
          <v:shape id="_x0000_i1030" type="#_x0000_t75" style="width:110.8pt;height:42.35pt" o:ole="">
            <v:imagedata r:id="rId351" o:title=""/>
          </v:shape>
          <o:OLEObject Type="Embed" ProgID="Package" ShapeID="_x0000_i1030" DrawAspect="Content" ObjectID="_1427208177" r:id="rId352"/>
        </w:object>
      </w:r>
      <w:r w:rsidRPr="00C16EE2">
        <w:object w:dxaOrig="2925" w:dyaOrig="840">
          <v:shape id="_x0000_i1031" type="#_x0000_t75" style="width:146.1pt;height:42.35pt" o:ole="">
            <v:imagedata r:id="rId353" o:title=""/>
          </v:shape>
          <o:OLEObject Type="Embed" ProgID="Package" ShapeID="_x0000_i1031" DrawAspect="Content" ObjectID="_1427208178" r:id="rId354"/>
        </w:object>
      </w:r>
      <w:r w:rsidRPr="00C16EE2">
        <w:object w:dxaOrig="2595" w:dyaOrig="840">
          <v:shape id="_x0000_i1032" type="#_x0000_t75" style="width:129.9pt;height:42.35pt" o:ole="">
            <v:imagedata r:id="rId355" o:title=""/>
          </v:shape>
          <o:OLEObject Type="Embed" ProgID="Package" ShapeID="_x0000_i1032" DrawAspect="Content" ObjectID="_1427208179" r:id="rId356"/>
        </w:object>
      </w:r>
      <w:r w:rsidRPr="00C16EE2">
        <w:object w:dxaOrig="2146" w:dyaOrig="840">
          <v:shape id="_x0000_i1033" type="#_x0000_t75" style="width:107.3pt;height:42.35pt" o:ole="">
            <v:imagedata r:id="rId357" o:title=""/>
          </v:shape>
          <o:OLEObject Type="Embed" ProgID="Package" ShapeID="_x0000_i1033" DrawAspect="Content" ObjectID="_1427208180" r:id="rId358"/>
        </w:object>
      </w:r>
      <w:r w:rsidRPr="00C16EE2">
        <w:object w:dxaOrig="2400" w:dyaOrig="840">
          <v:shape id="_x0000_i1034" type="#_x0000_t75" style="width:120pt;height:42.35pt" o:ole="">
            <v:imagedata r:id="rId359" o:title=""/>
          </v:shape>
          <o:OLEObject Type="Embed" ProgID="Package" ShapeID="_x0000_i1034" DrawAspect="Content" ObjectID="_1427208181" r:id="rId360"/>
        </w:object>
      </w:r>
      <w:r w:rsidRPr="00C16EE2">
        <w:object w:dxaOrig="1455" w:dyaOrig="840">
          <v:shape id="_x0000_i1035" type="#_x0000_t75" style="width:72.7pt;height:42.35pt" o:ole="">
            <v:imagedata r:id="rId361" o:title=""/>
          </v:shape>
          <o:OLEObject Type="Embed" ProgID="Package" ShapeID="_x0000_i1035" DrawAspect="Content" ObjectID="_1427208182" r:id="rId362"/>
        </w:object>
      </w:r>
      <w:r w:rsidRPr="00C16EE2">
        <w:object w:dxaOrig="1530" w:dyaOrig="840">
          <v:shape id="_x0000_i1036" type="#_x0000_t75" style="width:76.25pt;height:42.35pt" o:ole="">
            <v:imagedata r:id="rId363" o:title=""/>
          </v:shape>
          <o:OLEObject Type="Embed" ProgID="Package" ShapeID="_x0000_i1036" DrawAspect="Content" ObjectID="_1427208183" r:id="rId364"/>
        </w:object>
      </w:r>
      <w:r w:rsidRPr="00C16EE2">
        <w:object w:dxaOrig="1725" w:dyaOrig="840">
          <v:shape id="_x0000_i1037" type="#_x0000_t75" style="width:86.1pt;height:42.35pt" o:ole="">
            <v:imagedata r:id="rId365" o:title=""/>
          </v:shape>
          <o:OLEObject Type="Embed" ProgID="Package" ShapeID="_x0000_i1037" DrawAspect="Content" ObjectID="_1427208184" r:id="rId366"/>
        </w:object>
      </w:r>
      <w:r w:rsidRPr="00C16EE2">
        <w:object w:dxaOrig="1620" w:dyaOrig="840">
          <v:shape id="_x0000_i1038" type="#_x0000_t75" style="width:81.2pt;height:42.35pt" o:ole="">
            <v:imagedata r:id="rId367" o:title=""/>
          </v:shape>
          <o:OLEObject Type="Embed" ProgID="Package" ShapeID="_x0000_i1038" DrawAspect="Content" ObjectID="_1427208185" r:id="rId368"/>
        </w:object>
      </w:r>
      <w:r w:rsidRPr="00C16EE2">
        <w:object w:dxaOrig="2056" w:dyaOrig="840">
          <v:shape id="_x0000_i1039" type="#_x0000_t75" style="width:102.35pt;height:42.35pt" o:ole="">
            <v:imagedata r:id="rId369" o:title=""/>
          </v:shape>
          <o:OLEObject Type="Embed" ProgID="Package" ShapeID="_x0000_i1039" DrawAspect="Content" ObjectID="_1427208186" r:id="rId370"/>
        </w:object>
      </w:r>
      <w:r w:rsidRPr="00C16EE2">
        <w:object w:dxaOrig="2190" w:dyaOrig="840">
          <v:shape id="_x0000_i1040" type="#_x0000_t75" style="width:109.4pt;height:42.35pt" o:ole="">
            <v:imagedata r:id="rId371" o:title=""/>
          </v:shape>
          <o:OLEObject Type="Embed" ProgID="Package" ShapeID="_x0000_i1040" DrawAspect="Content" ObjectID="_1427208187" r:id="rId372"/>
        </w:object>
      </w:r>
      <w:r w:rsidRPr="00C16EE2">
        <w:object w:dxaOrig="2025" w:dyaOrig="840">
          <v:shape id="_x0000_i1041" type="#_x0000_t75" style="width:100.95pt;height:42.35pt" o:ole="">
            <v:imagedata r:id="rId373" o:title=""/>
          </v:shape>
          <o:OLEObject Type="Embed" ProgID="Package" ShapeID="_x0000_i1041" DrawAspect="Content" ObjectID="_1427208188" r:id="rId374"/>
        </w:object>
      </w:r>
      <w:r w:rsidRPr="00C16EE2">
        <w:object w:dxaOrig="1815" w:dyaOrig="840">
          <v:shape id="_x0000_i1042" type="#_x0000_t75" style="width:91.05pt;height:42.35pt" o:ole="">
            <v:imagedata r:id="rId375" o:title=""/>
          </v:shape>
          <o:OLEObject Type="Embed" ProgID="Package" ShapeID="_x0000_i1042" DrawAspect="Content" ObjectID="_1427208189" r:id="rId376"/>
        </w:object>
      </w:r>
      <w:r w:rsidRPr="00C16EE2">
        <w:object w:dxaOrig="1575" w:dyaOrig="840">
          <v:shape id="_x0000_i1043" type="#_x0000_t75" style="width:78.35pt;height:42.35pt" o:ole="">
            <v:imagedata r:id="rId377" o:title=""/>
          </v:shape>
          <o:OLEObject Type="Embed" ProgID="Package" ShapeID="_x0000_i1043" DrawAspect="Content" ObjectID="_1427208190" r:id="rId378"/>
        </w:object>
      </w:r>
      <w:r w:rsidRPr="00C16EE2">
        <w:object w:dxaOrig="2131" w:dyaOrig="840">
          <v:shape id="_x0000_i1044" type="#_x0000_t75" style="width:106.6pt;height:42.35pt" o:ole="">
            <v:imagedata r:id="rId379" o:title=""/>
          </v:shape>
          <o:OLEObject Type="Embed" ProgID="Package" ShapeID="_x0000_i1044" DrawAspect="Content" ObjectID="_1427208191" r:id="rId380"/>
        </w:object>
      </w:r>
    </w:p>
    <w:p w:rsidR="009F142A" w:rsidRDefault="009F142A" w:rsidP="009F142A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ShopinO2DP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修改</w:t>
      </w:r>
      <w:r w:rsidR="00880E80">
        <w:rPr>
          <w:rFonts w:ascii="Arial" w:hAnsi="Arial" w:cs="Arial" w:hint="eastAsia"/>
          <w:b/>
          <w:bCs/>
          <w:color w:val="8F4E0B"/>
          <w:sz w:val="30"/>
          <w:szCs w:val="30"/>
        </w:rPr>
        <w:t>（服务端）</w:t>
      </w:r>
    </w:p>
    <w:p w:rsidR="009F142A" w:rsidRPr="00505769" w:rsidRDefault="00880E80" w:rsidP="009F142A">
      <w:r>
        <w:rPr>
          <w:rFonts w:hint="eastAsia"/>
        </w:rPr>
        <w:t>1</w:t>
      </w:r>
      <w:r>
        <w:rPr>
          <w:rFonts w:hint="eastAsia"/>
        </w:rPr>
        <w:t>．</w:t>
      </w:r>
      <w:r w:rsidR="009F142A">
        <w:rPr>
          <w:rFonts w:hint="eastAsia"/>
        </w:rPr>
        <w:t>添加</w:t>
      </w:r>
      <w:r w:rsidR="009F142A">
        <w:rPr>
          <w:rFonts w:hint="eastAsia"/>
        </w:rPr>
        <w:t xml:space="preserve"> </w:t>
      </w:r>
      <w:r w:rsidR="009F142A">
        <w:rPr>
          <w:rFonts w:hint="eastAsia"/>
        </w:rPr>
        <w:t>接口</w:t>
      </w:r>
      <w:r w:rsidR="009F142A">
        <w:rPr>
          <w:rFonts w:hint="eastAsia"/>
        </w:rPr>
        <w:t xml:space="preserve"> </w:t>
      </w:r>
      <w:r w:rsidR="009F142A">
        <w:rPr>
          <w:rFonts w:hint="eastAsia"/>
        </w:rPr>
        <w:t>并对一下接口实现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NumberGeneraterDService {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getNextOrderNumber();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getNextSaleNumber();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getNextRefundsNumber();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lastRenderedPageBreak/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OrderDService {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getProDetailInfor(String detaillist);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getProDetailInfoByProDetailSid(String proDetailSid);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operStock(String operStock);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saveOrdersInfor(String orderNo);</w:t>
      </w:r>
    </w:p>
    <w:p w:rsidR="009F142A" w:rsidRDefault="009F142A" w:rsidP="009F142A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PresaleOrdersDService {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isAllowBuyPresale(String trailDetailSid);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9F142A" w:rsidRDefault="00880E80" w:rsidP="009F142A">
      <w:r>
        <w:rPr>
          <w:rFonts w:hint="eastAsia"/>
        </w:rPr>
        <w:t>2</w:t>
      </w:r>
      <w:r>
        <w:rPr>
          <w:rFonts w:hint="eastAsia"/>
        </w:rPr>
        <w:t>．</w:t>
      </w:r>
      <w:r w:rsidR="009F142A">
        <w:rPr>
          <w:rFonts w:hint="eastAsia"/>
        </w:rPr>
        <w:t>添加</w:t>
      </w:r>
      <w:r w:rsidR="009F142A" w:rsidRPr="009F142A">
        <w:t>applicationContext-dubbo.xml</w:t>
      </w:r>
      <w:r w:rsidR="009F142A">
        <w:rPr>
          <w:rFonts w:hint="eastAsia"/>
        </w:rPr>
        <w:t xml:space="preserve"> </w:t>
      </w:r>
      <w:r w:rsidR="009F142A">
        <w:rPr>
          <w:rFonts w:hint="eastAsia"/>
        </w:rPr>
        <w:t>配置文件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"1.0"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"UTF-8"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beans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"http://www.springframework.org/schema/beans"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xmlns:xsi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"http://www.w3.org/2001/XMLSchema-instance"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xmlns:aop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"http://www.springframework.org/schema/aop"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xmlns:dubbo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"http://code.alibabatech.com/schema/dubbo"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"http://www.springframework.org/schema/context"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xmlns:task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"http://www.springframework.org/schema/task"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xmlns:tx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"http://www.springframework.org/schema/tx"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xsi:schemaLocation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"http://www.springframework.org/schema/beans http://www.springframework.org/schema/beans/spring-beans-3.0.xsd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http://www.springframework.org/schema/aop http://www.springframework.org/schema/aop/spring-aop-3.0.xsd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http://www.springframework.org/schema/context http://www.springframework.org/schema/context/spring-context-3.0.xsd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http://www.springframework.org/schema/tx http://www.springframework.org/schema/tx/spring-tx-3.0.xsd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http://www.springframework.org/schema/task http://www.springframework.org/schema/task/spring-task-3.0.xsd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http://code.alibabatech.com/schema/dubbo http://code.alibabatech.com/schema/dubbo/dubbo.xsd"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description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Spring-dubbo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公共配置文件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description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提供方应用信息，用于计算依赖关系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:application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"o2dpdubbo"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使用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zookeeper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注册中心暴露服务地址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:registry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protocol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"zookeeper"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address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"172.16.103.147:2181,172.16.103.146:2181"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dubbo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协议在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20880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端口暴露服务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:protocol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"dubbo"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"20880"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声明需要暴露的服务接口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:service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"net.shopin.order.o2dp.dubbo.service.NumberGeneraterDService"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"numberGeneraterDService"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:service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lastRenderedPageBreak/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"net.shopin.order.o2dp.dubbo.service.OrderDService"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"orderDService"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:service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"net.shopin.order.o2dp.dubbo.service.PresaleOrdersDService"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"presaleOrdersDService"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:consumer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check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"false"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生成远程服务代理，可以和本地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bean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一样使用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demoService  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9F142A" w:rsidRDefault="009F142A" w:rsidP="009F14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:reference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"orderOmsDService"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"net.shopin.order.oms.dubbo.service.OrderOmsDService"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9F142A" w:rsidRDefault="009F142A" w:rsidP="009F142A"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F142A" w:rsidRDefault="009F142A" w:rsidP="00AD0C9F"/>
    <w:p w:rsidR="00880E80" w:rsidRDefault="00880E80" w:rsidP="00AD0C9F"/>
    <w:p w:rsidR="00880E80" w:rsidRDefault="00880E80" w:rsidP="00880E80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ShopinOMS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修改（消费端）</w:t>
      </w:r>
    </w:p>
    <w:p w:rsidR="00880E80" w:rsidRDefault="00880E80" w:rsidP="00880E80">
      <w:r>
        <w:rPr>
          <w:rFonts w:hint="eastAsia"/>
        </w:rPr>
        <w:t>1</w:t>
      </w:r>
      <w:r>
        <w:rPr>
          <w:rFonts w:hint="eastAsia"/>
        </w:rPr>
        <w:t>．添加需要调用的接口</w:t>
      </w:r>
      <w:r>
        <w:rPr>
          <w:rFonts w:hint="eastAsia"/>
        </w:rPr>
        <w:t xml:space="preserve"> </w:t>
      </w:r>
      <w:r>
        <w:rPr>
          <w:rFonts w:hint="eastAsia"/>
        </w:rPr>
        <w:t>无需实现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NumberGeneraterDService {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getNextOrderNumber();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getNextSaleNumber();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String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getNextRefundsNumber();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OrderDService {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getProDetailInfor(String detaillist);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getProDetailInfoByProDetailSid(String proDetailSid);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operStock(String operStock);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saveOrdersInfor(String orderNo);</w:t>
      </w:r>
    </w:p>
    <w:p w:rsidR="00880E80" w:rsidRDefault="00880E80" w:rsidP="00880E80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PresaleOrdersDService {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isAllowBuyPresale(String trailDetailSid);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80E80" w:rsidRDefault="00880E80" w:rsidP="00880E80">
      <w:r>
        <w:rPr>
          <w:rFonts w:hint="eastAsia"/>
        </w:rPr>
        <w:t>2</w:t>
      </w:r>
      <w:r>
        <w:rPr>
          <w:rFonts w:hint="eastAsia"/>
        </w:rPr>
        <w:t>．添加</w:t>
      </w:r>
      <w:r>
        <w:rPr>
          <w:rFonts w:hint="eastAsia"/>
        </w:rPr>
        <w:t xml:space="preserve"> </w:t>
      </w:r>
      <w:r w:rsidRPr="009F142A">
        <w:t>applicationContext-dubbo.xml</w:t>
      </w:r>
      <w:r>
        <w:rPr>
          <w:rFonts w:hint="eastAsia"/>
        </w:rPr>
        <w:t xml:space="preserve"> </w:t>
      </w:r>
      <w:r>
        <w:rPr>
          <w:rFonts w:hint="eastAsia"/>
        </w:rPr>
        <w:t>配置文件</w:t>
      </w:r>
    </w:p>
    <w:p w:rsidR="00880E80" w:rsidRDefault="00880E80" w:rsidP="00880E80"/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"1.0"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"UTF-8"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beans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"http://www.springframework.org/schema/beans"</w:t>
      </w:r>
    </w:p>
    <w:p w:rsidR="00880E80" w:rsidRDefault="00880E80" w:rsidP="00880E80">
      <w:pPr>
        <w:autoSpaceDE w:val="0"/>
        <w:autoSpaceDN w:val="0"/>
        <w:adjustRightInd w:val="0"/>
        <w:ind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kern w:val="0"/>
          <w:sz w:val="20"/>
          <w:szCs w:val="20"/>
        </w:rPr>
        <w:t>xmlns:</w:t>
      </w:r>
      <w:proofErr w:type="gramEnd"/>
      <w:r>
        <w:rPr>
          <w:rFonts w:ascii="Courier New" w:hAnsi="Courier New" w:cs="Courier New"/>
          <w:color w:val="7F007F"/>
          <w:kern w:val="0"/>
          <w:sz w:val="20"/>
          <w:szCs w:val="20"/>
        </w:rPr>
        <w:t>xsi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hyperlink r:id="rId381" w:history="1">
        <w:r w:rsidRPr="00CA3221">
          <w:rPr>
            <w:rStyle w:val="a4"/>
            <w:rFonts w:ascii="Courier New" w:hAnsi="Courier New" w:cs="Courier New"/>
            <w:kern w:val="0"/>
            <w:sz w:val="20"/>
            <w:szCs w:val="20"/>
          </w:rPr>
          <w:t>ttp://www.w3.org/2001/XMLSchema-instance"</w:t>
        </w:r>
      </w:hyperlink>
      <w:r>
        <w:rPr>
          <w:rFonts w:ascii="Courier New" w:hAnsi="Courier New" w:cs="Courier New"/>
          <w:color w:val="7F007F"/>
          <w:kern w:val="0"/>
          <w:sz w:val="20"/>
          <w:szCs w:val="20"/>
        </w:rPr>
        <w:t>xmlns:aop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"http://www.springframework.org/schema/aop"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xmlns:dubbo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"http://code.alibabatech.com/schema/dubbo"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"http://www.springframework.org/schema/context"</w:t>
      </w:r>
    </w:p>
    <w:p w:rsidR="00880E80" w:rsidRDefault="00880E80" w:rsidP="00880E80">
      <w:pPr>
        <w:autoSpaceDE w:val="0"/>
        <w:autoSpaceDN w:val="0"/>
        <w:adjustRightInd w:val="0"/>
        <w:ind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7F007F"/>
          <w:kern w:val="0"/>
          <w:sz w:val="20"/>
          <w:szCs w:val="20"/>
        </w:rPr>
        <w:t>xmlns:</w:t>
      </w:r>
      <w:proofErr w:type="gramEnd"/>
      <w:r>
        <w:rPr>
          <w:rFonts w:ascii="Courier New" w:hAnsi="Courier New" w:cs="Courier New"/>
          <w:color w:val="7F007F"/>
          <w:kern w:val="0"/>
          <w:sz w:val="20"/>
          <w:szCs w:val="20"/>
        </w:rPr>
        <w:t>task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hyperlink r:id="rId382" w:history="1">
        <w:r w:rsidRPr="00CA3221">
          <w:rPr>
            <w:rStyle w:val="a4"/>
            <w:rFonts w:ascii="Courier New" w:hAnsi="Courier New" w:cs="Courier New"/>
            <w:kern w:val="0"/>
            <w:sz w:val="20"/>
            <w:szCs w:val="20"/>
          </w:rPr>
          <w:t>http://www.springframework.org/schema/task</w:t>
        </w:r>
      </w:hyperlink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xmlns:tx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"http://www.springframework.org/schema/tx"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xsi:schemaLocation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"http://www.springframework.org/schema/beans http://www.springframework.org/schema/beans/spring-beans-3.0.xsd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http://www.springframework.org/schema/aop http://www.springframework.org/schema/aop/spring-aop-3.0.xsd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http://www.springframework.org/schema/context http://www.springframework.org/schema/context/spring-context-3.0.xsd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http://www.springframework.org/schema/tx http://www.springframework.org/schema/tx/spring-tx-3.0.xsd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http://www.springframework.org/schema/task http://www.springframework.org/schema/task/spring-task-3.0.xsd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ab/>
        <w:t>http://code.alibabatech.com/schema/dubbo http://code.alibabatech.com/schema/dubbo/dubbo.xsd"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description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Spring-dubbo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公共配置文件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description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提供方应用信息，用于计算依赖关系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:application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"omsdubbo"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使用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zookeeper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注册中心暴露服务地址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:registry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protocol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"zookeeper"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address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"172.16.103.146:2181,172.16.103.147:2181"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dubbo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协议在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20890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端口暴露服务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:protocol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"dubbo"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"20890"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声明需要暴露的服务接口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:service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"net.shopin.order.oms.dubbo.service.OrderOmsDService"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"orderOmsDService"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:consumer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check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"false"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生成远程服务代理，可以和本地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bean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一样使用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demoService  --&gt;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:reference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"numberGeneraterDService"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"net.shopin.order.o2dp.dubbo.service.NumberGeneraterDService"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:reference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"orderDService"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"net.shopin.order.o2dp.dubbo.service.OrderDService"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880E80" w:rsidRDefault="00880E80" w:rsidP="00880E8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dubbo</w:t>
      </w:r>
      <w:proofErr w:type="gramStart"/>
      <w:r>
        <w:rPr>
          <w:rFonts w:ascii="Courier New" w:hAnsi="Courier New" w:cs="Courier New"/>
          <w:color w:val="3F7F7F"/>
          <w:kern w:val="0"/>
          <w:sz w:val="20"/>
          <w:szCs w:val="20"/>
        </w:rPr>
        <w:t>:reference</w:t>
      </w:r>
      <w:proofErr w:type="gramEnd"/>
      <w:r>
        <w:rPr>
          <w:rFonts w:ascii="Courier New" w:hAnsi="Courier New" w:cs="Courier New"/>
          <w:color w:val="3F7F7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"presaleOrdersDService"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"net.shopin.order.o2dp.dubbo.service.PresaleOrdersDService"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80E80" w:rsidRDefault="00880E80" w:rsidP="00880E80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57541" w:rsidRPr="006E5F74" w:rsidRDefault="00F57541" w:rsidP="00880E80">
      <w:pPr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6E5F74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3</w:t>
      </w:r>
      <w:r w:rsidRPr="006E5F74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．修改调用的代码</w:t>
      </w:r>
    </w:p>
    <w:p w:rsidR="00F57541" w:rsidRDefault="00F57541" w:rsidP="00880E80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 xml:space="preserve">   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在</w:t>
      </w:r>
      <w:r w:rsidRPr="00F57541">
        <w:rPr>
          <w:rFonts w:ascii="Courier New" w:hAnsi="Courier New" w:cs="Courier New"/>
          <w:color w:val="008080"/>
          <w:kern w:val="0"/>
          <w:sz w:val="20"/>
          <w:szCs w:val="20"/>
        </w:rPr>
        <w:t>public class OrderController {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 xml:space="preserve">} 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中首先需要</w:t>
      </w:r>
    </w:p>
    <w:p w:rsidR="00F57541" w:rsidRDefault="00F57541" w:rsidP="00F57541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46464"/>
          <w:kern w:val="0"/>
          <w:sz w:val="20"/>
          <w:szCs w:val="20"/>
        </w:rPr>
        <w:t>@Autowired</w:t>
      </w:r>
      <w:r>
        <w:rPr>
          <w:rFonts w:ascii="Courier New" w:hAnsi="Courier New" w:cs="Courier New" w:hint="eastAsia"/>
          <w:color w:val="646464"/>
          <w:kern w:val="0"/>
          <w:sz w:val="20"/>
          <w:szCs w:val="20"/>
        </w:rPr>
        <w:t>//</w:t>
      </w:r>
      <w:r>
        <w:rPr>
          <w:rFonts w:ascii="Courier New" w:hAnsi="Courier New" w:cs="Courier New" w:hint="eastAsia"/>
          <w:color w:val="646464"/>
          <w:kern w:val="0"/>
          <w:sz w:val="20"/>
          <w:szCs w:val="20"/>
        </w:rPr>
        <w:t>注入远程调用的方法</w:t>
      </w:r>
    </w:p>
    <w:p w:rsidR="00F57541" w:rsidRDefault="00F57541" w:rsidP="00F57541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OrderDService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orderDService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F57541" w:rsidRDefault="00F57541" w:rsidP="00F57541">
      <w:pPr>
        <w:ind w:firstLine="405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在调用时直接同本地方法一下调用</w:t>
      </w:r>
    </w:p>
    <w:p w:rsidR="00F57541" w:rsidRDefault="00F57541" w:rsidP="00F57541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String s=</w:t>
      </w:r>
      <w:proofErr w:type="gramStart"/>
      <w:r w:rsidRPr="006E5F74">
        <w:rPr>
          <w:rFonts w:ascii="Courier New" w:hAnsi="Courier New" w:cs="Courier New"/>
          <w:color w:val="0000C0"/>
          <w:kern w:val="0"/>
          <w:sz w:val="20"/>
          <w:szCs w:val="20"/>
        </w:rPr>
        <w:t>orderDService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.saveOrdersInfor(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omsOrder.getOrderNo());</w:t>
      </w:r>
    </w:p>
    <w:p w:rsidR="006B54AC" w:rsidRDefault="006B54AC" w:rsidP="00F57541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6B54AC" w:rsidRDefault="006B54AC" w:rsidP="00F57541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6B54AC" w:rsidRDefault="006B54AC" w:rsidP="00F57541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6B54AC" w:rsidRDefault="006B54AC" w:rsidP="00F57541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6B54AC" w:rsidRDefault="006B54AC" w:rsidP="006B54AC">
      <w:pPr>
        <w:shd w:val="clear" w:color="auto" w:fill="FFFFFF"/>
        <w:spacing w:before="480" w:after="60"/>
        <w:outlineLvl w:val="2"/>
        <w:rPr>
          <w:rFonts w:ascii="Arial" w:hAnsi="Arial" w:cs="Arial"/>
          <w:b/>
          <w:bCs/>
          <w:color w:val="8F4E0B"/>
          <w:sz w:val="36"/>
          <w:szCs w:val="36"/>
        </w:rPr>
      </w:pPr>
      <w:r>
        <w:rPr>
          <w:rFonts w:ascii="Arial" w:hAnsi="Arial" w:cs="Arial" w:hint="eastAsia"/>
          <w:b/>
          <w:bCs/>
          <w:color w:val="8F4E0B"/>
          <w:sz w:val="36"/>
          <w:szCs w:val="36"/>
        </w:rPr>
        <w:lastRenderedPageBreak/>
        <w:t>上品目前部署</w:t>
      </w:r>
      <w:r w:rsidR="00EE1411">
        <w:rPr>
          <w:rFonts w:ascii="Arial" w:hAnsi="Arial" w:cs="Arial" w:hint="eastAsia"/>
          <w:b/>
          <w:bCs/>
          <w:color w:val="8F4E0B"/>
          <w:sz w:val="36"/>
          <w:szCs w:val="36"/>
        </w:rPr>
        <w:t xml:space="preserve"> </w:t>
      </w:r>
      <w:r w:rsidR="00EE1411">
        <w:rPr>
          <w:rFonts w:ascii="Arial" w:hAnsi="Arial" w:cs="Arial" w:hint="eastAsia"/>
          <w:b/>
          <w:bCs/>
          <w:color w:val="8F4E0B"/>
          <w:sz w:val="36"/>
          <w:szCs w:val="36"/>
        </w:rPr>
        <w:t>生产环境</w:t>
      </w:r>
    </w:p>
    <w:p w:rsidR="006B54AC" w:rsidRDefault="006B54AC" w:rsidP="006B54AC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/>
          <w:b/>
          <w:bCs/>
          <w:color w:val="8F4E0B"/>
          <w:sz w:val="30"/>
          <w:szCs w:val="30"/>
        </w:rPr>
        <w:t>Z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ookeeper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部署集群</w:t>
      </w:r>
    </w:p>
    <w:p w:rsidR="006B54AC" w:rsidRPr="006B54AC" w:rsidRDefault="006B54AC" w:rsidP="006B54AC">
      <w:pPr>
        <w:widowControl/>
        <w:ind w:left="720"/>
        <w:jc w:val="left"/>
        <w:rPr>
          <w:rFonts w:ascii="宋体" w:eastAsia="宋体" w:hAnsi="宋体" w:cs="Arial"/>
          <w:color w:val="000000"/>
          <w:kern w:val="0"/>
          <w:sz w:val="18"/>
          <w:szCs w:val="18"/>
        </w:rPr>
      </w:pP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节点1  </w:t>
      </w:r>
      <w:r w:rsidRPr="006B54AC"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>192.168.200.133</w:t>
      </w:r>
      <w:r w:rsidRPr="006B54AC">
        <w:rPr>
          <w:rFonts w:ascii="宋体" w:eastAsia="宋体" w:hAnsi="宋体" w:cs="Arial" w:hint="eastAsia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节点2  </w:t>
      </w:r>
      <w:r w:rsidRPr="006B54AC"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>192.168.200.134</w:t>
      </w:r>
      <w:r w:rsidRPr="006B54AC">
        <w:rPr>
          <w:rFonts w:ascii="宋体" w:eastAsia="宋体" w:hAnsi="宋体" w:cs="Arial" w:hint="eastAsia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节点3  </w:t>
      </w:r>
      <w:r w:rsidRPr="006B54AC"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>192.168.200.136</w:t>
      </w:r>
    </w:p>
    <w:p w:rsidR="006B54AC" w:rsidRDefault="006B54AC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/usr/local/zookeeper-3.3.6/</w:t>
      </w:r>
    </w:p>
    <w:p w:rsidR="006B54AC" w:rsidRDefault="006B54AC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zookeeper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6B54AC" w:rsidRDefault="006B54AC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 ./zkServer start</w:t>
      </w:r>
    </w:p>
    <w:p w:rsidR="006B54AC" w:rsidRDefault="006B54AC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 ./zkServer stop</w:t>
      </w:r>
    </w:p>
    <w:p w:rsidR="006B54AC" w:rsidRDefault="006B54AC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查看状态</w:t>
      </w:r>
      <w:r>
        <w:rPr>
          <w:rFonts w:cs="Arial" w:hint="eastAsia"/>
          <w:color w:val="000000"/>
          <w:sz w:val="18"/>
          <w:szCs w:val="18"/>
        </w:rPr>
        <w:t xml:space="preserve"> ./zkServer status</w:t>
      </w:r>
    </w:p>
    <w:p w:rsidR="007D4476" w:rsidRDefault="007D4476" w:rsidP="006B54AC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</w:p>
    <w:p w:rsidR="007D4476" w:rsidRDefault="007D4476" w:rsidP="007D4476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服务管理界面</w:t>
      </w:r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 </w:t>
      </w:r>
      <w:hyperlink r:id="rId383" w:history="1">
        <w:r w:rsidRPr="009524DF">
          <w:rPr>
            <w:rStyle w:val="a4"/>
            <w:rFonts w:cs="Arial"/>
            <w:sz w:val="18"/>
            <w:szCs w:val="18"/>
          </w:rPr>
          <w:t>http://192.168.200.133</w:t>
        </w:r>
      </w:hyperlink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7D4476">
        <w:rPr>
          <w:rFonts w:cs="Arial"/>
          <w:color w:val="000000"/>
          <w:sz w:val="18"/>
          <w:szCs w:val="18"/>
        </w:rPr>
        <w:t>/usr/local/apache-tomcat-keeper-monitor</w:t>
      </w:r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./startup.sh</w:t>
      </w:r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ps  -ef|grep </w:t>
      </w:r>
      <w:r w:rsidRPr="007D4476">
        <w:rPr>
          <w:rFonts w:cs="Arial"/>
          <w:color w:val="000000"/>
          <w:sz w:val="18"/>
          <w:szCs w:val="18"/>
        </w:rPr>
        <w:t>apache-tomcat-keeper-monitor</w:t>
      </w:r>
      <w:r>
        <w:rPr>
          <w:rFonts w:cs="Arial" w:hint="eastAsia"/>
          <w:color w:val="000000"/>
          <w:sz w:val="18"/>
          <w:szCs w:val="18"/>
        </w:rPr>
        <w:t xml:space="preserve"> </w:t>
      </w:r>
      <w:r>
        <w:rPr>
          <w:rFonts w:cs="Arial" w:hint="eastAsia"/>
          <w:color w:val="000000"/>
          <w:sz w:val="18"/>
          <w:szCs w:val="18"/>
        </w:rPr>
        <w:t>获取进程号</w:t>
      </w:r>
      <w:r>
        <w:rPr>
          <w:rFonts w:cs="Arial" w:hint="eastAsia"/>
          <w:color w:val="000000"/>
          <w:sz w:val="18"/>
          <w:szCs w:val="18"/>
        </w:rPr>
        <w:t xml:space="preserve">  kill -9 [</w:t>
      </w:r>
      <w:r>
        <w:rPr>
          <w:rFonts w:cs="Arial" w:hint="eastAsia"/>
          <w:color w:val="000000"/>
          <w:sz w:val="18"/>
          <w:szCs w:val="18"/>
        </w:rPr>
        <w:t>进程号</w:t>
      </w:r>
      <w:r>
        <w:rPr>
          <w:rFonts w:cs="Arial" w:hint="eastAsia"/>
          <w:color w:val="000000"/>
          <w:sz w:val="18"/>
          <w:szCs w:val="18"/>
        </w:rPr>
        <w:t>]</w:t>
      </w:r>
    </w:p>
    <w:p w:rsidR="007D4476" w:rsidRDefault="007D4476" w:rsidP="007D4476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查看日志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="00F87CAD">
        <w:rPr>
          <w:rFonts w:cs="Arial" w:hint="eastAsia"/>
          <w:color w:val="000000"/>
          <w:sz w:val="18"/>
          <w:szCs w:val="18"/>
        </w:rPr>
        <w:t xml:space="preserve">  </w:t>
      </w:r>
      <w:r>
        <w:rPr>
          <w:rFonts w:cs="Arial" w:hint="eastAsia"/>
          <w:color w:val="000000"/>
          <w:sz w:val="18"/>
          <w:szCs w:val="18"/>
        </w:rPr>
        <w:t xml:space="preserve">tail </w:t>
      </w:r>
      <w:r>
        <w:rPr>
          <w:rFonts w:cs="Arial"/>
          <w:color w:val="000000"/>
          <w:sz w:val="18"/>
          <w:szCs w:val="18"/>
        </w:rPr>
        <w:t>–</w:t>
      </w:r>
      <w:r>
        <w:rPr>
          <w:rFonts w:cs="Arial" w:hint="eastAsia"/>
          <w:color w:val="000000"/>
          <w:sz w:val="18"/>
          <w:szCs w:val="18"/>
        </w:rPr>
        <w:t>f  .</w:t>
      </w:r>
      <w:r w:rsidRPr="007D4476">
        <w:rPr>
          <w:rFonts w:cs="Arial"/>
          <w:color w:val="000000"/>
          <w:sz w:val="18"/>
          <w:szCs w:val="18"/>
        </w:rPr>
        <w:t>/usr/local/apache-tomcat-keeper-monitor</w:t>
      </w:r>
      <w:r>
        <w:rPr>
          <w:rFonts w:cs="Arial" w:hint="eastAsia"/>
          <w:color w:val="000000"/>
          <w:sz w:val="18"/>
          <w:szCs w:val="18"/>
        </w:rPr>
        <w:t>/logs/catalina.out</w:t>
      </w:r>
    </w:p>
    <w:p w:rsidR="00486349" w:rsidRDefault="00486349" w:rsidP="007D4476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</w:p>
    <w:p w:rsidR="00486349" w:rsidRDefault="00486349" w:rsidP="00486349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监控界面</w:t>
      </w:r>
    </w:p>
    <w:p w:rsidR="00486349" w:rsidRDefault="00486349" w:rsidP="00486349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486349">
        <w:rPr>
          <w:rFonts w:cs="Arial"/>
          <w:color w:val="000000"/>
          <w:sz w:val="18"/>
          <w:szCs w:val="18"/>
        </w:rPr>
        <w:t>http://192.168.200.133:8580/</w:t>
      </w:r>
    </w:p>
    <w:p w:rsidR="00486349" w:rsidRDefault="00486349" w:rsidP="006B54AC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486349">
        <w:rPr>
          <w:rFonts w:cs="Arial"/>
          <w:color w:val="000000"/>
          <w:sz w:val="18"/>
          <w:szCs w:val="18"/>
        </w:rPr>
        <w:t>/usr/local/dubbo-monitor-simple-2.5.3</w:t>
      </w:r>
    </w:p>
    <w:p w:rsidR="00486349" w:rsidRDefault="00486349" w:rsidP="00486349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486349" w:rsidRDefault="00486349" w:rsidP="00486349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./start.sh</w:t>
      </w:r>
      <w:r w:rsidR="00F87CAD">
        <w:rPr>
          <w:rFonts w:cs="Arial" w:hint="eastAsia"/>
          <w:color w:val="000000"/>
          <w:sz w:val="18"/>
          <w:szCs w:val="18"/>
        </w:rPr>
        <w:t xml:space="preserve">    </w:t>
      </w:r>
    </w:p>
    <w:p w:rsidR="006B54AC" w:rsidRDefault="00486349" w:rsidP="00486349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./stop.sh</w:t>
      </w:r>
      <w:r w:rsidR="00F87CAD">
        <w:rPr>
          <w:rFonts w:cs="Arial" w:hint="eastAsia"/>
          <w:color w:val="000000"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EE1411" w:rsidRDefault="00EE1411" w:rsidP="00EE1411">
      <w:pPr>
        <w:shd w:val="clear" w:color="auto" w:fill="FFFFFF"/>
        <w:spacing w:before="480" w:after="60"/>
        <w:outlineLvl w:val="2"/>
        <w:rPr>
          <w:rFonts w:ascii="Arial" w:hAnsi="Arial" w:cs="Arial" w:hint="eastAsia"/>
          <w:b/>
          <w:bCs/>
          <w:color w:val="8F4E0B"/>
          <w:sz w:val="36"/>
          <w:szCs w:val="36"/>
        </w:rPr>
      </w:pPr>
      <w:r>
        <w:rPr>
          <w:rFonts w:ascii="Arial" w:hAnsi="Arial" w:cs="Arial" w:hint="eastAsia"/>
          <w:b/>
          <w:bCs/>
          <w:color w:val="8F4E0B"/>
          <w:sz w:val="36"/>
          <w:szCs w:val="36"/>
        </w:rPr>
        <w:t>上品目前部署</w:t>
      </w:r>
      <w:r>
        <w:rPr>
          <w:rFonts w:ascii="Arial" w:hAnsi="Arial" w:cs="Arial" w:hint="eastAsia"/>
          <w:b/>
          <w:bCs/>
          <w:color w:val="8F4E0B"/>
          <w:sz w:val="36"/>
          <w:szCs w:val="36"/>
        </w:rPr>
        <w:t xml:space="preserve"> </w:t>
      </w:r>
      <w:r>
        <w:rPr>
          <w:rFonts w:ascii="Arial" w:hAnsi="Arial" w:cs="Arial" w:hint="eastAsia"/>
          <w:b/>
          <w:bCs/>
          <w:color w:val="8F4E0B"/>
          <w:sz w:val="36"/>
          <w:szCs w:val="36"/>
        </w:rPr>
        <w:t>开发环境</w:t>
      </w:r>
    </w:p>
    <w:p w:rsidR="001D7E21" w:rsidRPr="001D7E21" w:rsidRDefault="001D7E21" w:rsidP="001D7E21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/>
          <w:b/>
          <w:bCs/>
          <w:color w:val="8F4E0B"/>
          <w:sz w:val="30"/>
          <w:szCs w:val="30"/>
        </w:rPr>
        <w:t>Z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ookeeper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部署集群</w:t>
      </w:r>
    </w:p>
    <w:p w:rsidR="001776B3" w:rsidRPr="001776B3" w:rsidRDefault="001776B3" w:rsidP="001776B3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节点1 </w:t>
      </w:r>
      <w:r w:rsidRPr="001776B3">
        <w:rPr>
          <w:rFonts w:ascii="Courier New" w:hAnsi="Courier New" w:cs="Courier New"/>
          <w:kern w:val="0"/>
          <w:sz w:val="20"/>
          <w:szCs w:val="20"/>
        </w:rPr>
        <w:t>172.16.103.146</w:t>
      </w:r>
    </w:p>
    <w:p w:rsidR="001776B3" w:rsidRPr="001776B3" w:rsidRDefault="001776B3" w:rsidP="001776B3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节点2 </w:t>
      </w:r>
      <w:r w:rsidRPr="001776B3">
        <w:rPr>
          <w:rFonts w:ascii="Courier New" w:hAnsi="Courier New" w:cs="Courier New"/>
          <w:kern w:val="0"/>
          <w:sz w:val="20"/>
          <w:szCs w:val="20"/>
        </w:rPr>
        <w:t>172.16.103.147</w:t>
      </w:r>
    </w:p>
    <w:p w:rsidR="006B54AC" w:rsidRDefault="001776B3" w:rsidP="001776B3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 w:hint="eastAsia"/>
          <w:kern w:val="0"/>
          <w:sz w:val="20"/>
          <w:szCs w:val="20"/>
        </w:rPr>
      </w:pP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节点3 </w:t>
      </w:r>
      <w:r w:rsidRPr="001776B3">
        <w:rPr>
          <w:rFonts w:ascii="Courier New" w:hAnsi="Courier New" w:cs="Courier New"/>
          <w:kern w:val="0"/>
          <w:sz w:val="20"/>
          <w:szCs w:val="20"/>
        </w:rPr>
        <w:t>172.16.103.145</w:t>
      </w:r>
    </w:p>
    <w:p w:rsidR="000338EA" w:rsidRDefault="000338EA" w:rsidP="000338EA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/usr/local/zookeeper-3.3.6/</w:t>
      </w:r>
    </w:p>
    <w:p w:rsidR="000338EA" w:rsidRDefault="000338EA" w:rsidP="000338EA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lastRenderedPageBreak/>
        <w:t>启动</w:t>
      </w:r>
      <w:r>
        <w:rPr>
          <w:rFonts w:cs="Arial" w:hint="eastAsia"/>
          <w:color w:val="000000"/>
          <w:sz w:val="18"/>
          <w:szCs w:val="18"/>
        </w:rPr>
        <w:t xml:space="preserve">zookeeper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0338EA" w:rsidRDefault="000338EA" w:rsidP="000338EA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 ./zkServer start</w:t>
      </w:r>
    </w:p>
    <w:p w:rsidR="000338EA" w:rsidRDefault="000338EA" w:rsidP="000338EA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 ./zkServer stop</w:t>
      </w:r>
    </w:p>
    <w:p w:rsidR="000338EA" w:rsidRDefault="000338EA" w:rsidP="000338EA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查看状态</w:t>
      </w:r>
      <w:r>
        <w:rPr>
          <w:rFonts w:cs="Arial" w:hint="eastAsia"/>
          <w:color w:val="000000"/>
          <w:sz w:val="18"/>
          <w:szCs w:val="18"/>
        </w:rPr>
        <w:t xml:space="preserve"> ./zkServer status</w:t>
      </w:r>
    </w:p>
    <w:p w:rsidR="000338EA" w:rsidRDefault="000338EA" w:rsidP="000338EA">
      <w:pPr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 w:hint="eastAsia"/>
          <w:kern w:val="0"/>
          <w:sz w:val="20"/>
          <w:szCs w:val="20"/>
        </w:rPr>
      </w:pPr>
    </w:p>
    <w:p w:rsidR="00721CE8" w:rsidRDefault="00721CE8" w:rsidP="00721CE8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服务管理界面</w:t>
      </w:r>
    </w:p>
    <w:p w:rsidR="00161275" w:rsidRPr="00161275" w:rsidRDefault="00721CE8" w:rsidP="00ED57F4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 </w:t>
      </w:r>
      <w:r w:rsidR="00161275">
        <w:rPr>
          <w:rFonts w:cs="Arial"/>
          <w:sz w:val="18"/>
          <w:szCs w:val="18"/>
        </w:rPr>
        <w:fldChar w:fldCharType="begin"/>
      </w:r>
      <w:r w:rsidR="00161275">
        <w:rPr>
          <w:rFonts w:cs="Arial"/>
          <w:sz w:val="18"/>
          <w:szCs w:val="18"/>
        </w:rPr>
        <w:instrText xml:space="preserve"> HYPERLINK "</w:instrText>
      </w:r>
      <w:r w:rsidR="00161275" w:rsidRPr="00161275">
        <w:rPr>
          <w:rFonts w:cs="Arial" w:hint="eastAsia"/>
          <w:sz w:val="18"/>
          <w:szCs w:val="18"/>
        </w:rPr>
        <w:instrText>http://</w:instrText>
      </w:r>
      <w:r w:rsidR="00161275" w:rsidRPr="00161275">
        <w:rPr>
          <w:rFonts w:ascii="Courier New" w:hAnsi="Courier New" w:cs="Courier New"/>
          <w:kern w:val="0"/>
          <w:sz w:val="20"/>
          <w:szCs w:val="20"/>
        </w:rPr>
        <w:instrText>172.16.103.147</w:instrText>
      </w:r>
    </w:p>
    <w:p w:rsidR="00721CE8" w:rsidRDefault="00161275" w:rsidP="00161275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sz w:val="18"/>
          <w:szCs w:val="18"/>
        </w:rPr>
        <w:instrText xml:space="preserve">" </w:instrText>
      </w:r>
      <w:r>
        <w:rPr>
          <w:rFonts w:cs="Arial"/>
          <w:sz w:val="18"/>
          <w:szCs w:val="18"/>
        </w:rPr>
        <w:fldChar w:fldCharType="separate"/>
      </w:r>
      <w:r w:rsidRPr="00ED57F4">
        <w:rPr>
          <w:rStyle w:val="a4"/>
          <w:rFonts w:cs="Arial" w:hint="eastAsia"/>
          <w:sz w:val="18"/>
          <w:szCs w:val="18"/>
        </w:rPr>
        <w:t>http://</w:t>
      </w:r>
      <w:r w:rsidRPr="00ED57F4">
        <w:rPr>
          <w:rStyle w:val="a4"/>
          <w:rFonts w:ascii="Courier New" w:hAnsi="Courier New" w:cs="Courier New"/>
          <w:kern w:val="0"/>
          <w:sz w:val="20"/>
          <w:szCs w:val="20"/>
        </w:rPr>
        <w:t>172.16.103.147</w:t>
      </w:r>
      <w:r>
        <w:rPr>
          <w:rFonts w:cs="Arial"/>
          <w:sz w:val="18"/>
          <w:szCs w:val="18"/>
        </w:rPr>
        <w:fldChar w:fldCharType="end"/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7D4476">
        <w:rPr>
          <w:rFonts w:cs="Arial"/>
          <w:color w:val="000000"/>
          <w:sz w:val="18"/>
          <w:szCs w:val="18"/>
        </w:rPr>
        <w:t>/usr/local/apache-tomcat-keeper-monitor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./startup.sh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ps  -ef|grep </w:t>
      </w:r>
      <w:r w:rsidRPr="007D4476">
        <w:rPr>
          <w:rFonts w:cs="Arial"/>
          <w:color w:val="000000"/>
          <w:sz w:val="18"/>
          <w:szCs w:val="18"/>
        </w:rPr>
        <w:t>apache-tomcat-keeper-monitor</w:t>
      </w:r>
      <w:r>
        <w:rPr>
          <w:rFonts w:cs="Arial" w:hint="eastAsia"/>
          <w:color w:val="000000"/>
          <w:sz w:val="18"/>
          <w:szCs w:val="18"/>
        </w:rPr>
        <w:t xml:space="preserve"> </w:t>
      </w:r>
      <w:r>
        <w:rPr>
          <w:rFonts w:cs="Arial" w:hint="eastAsia"/>
          <w:color w:val="000000"/>
          <w:sz w:val="18"/>
          <w:szCs w:val="18"/>
        </w:rPr>
        <w:t>获取进程号</w:t>
      </w:r>
      <w:r>
        <w:rPr>
          <w:rFonts w:cs="Arial" w:hint="eastAsia"/>
          <w:color w:val="000000"/>
          <w:sz w:val="18"/>
          <w:szCs w:val="18"/>
        </w:rPr>
        <w:t xml:space="preserve">  kill -9 [</w:t>
      </w:r>
      <w:r>
        <w:rPr>
          <w:rFonts w:cs="Arial" w:hint="eastAsia"/>
          <w:color w:val="000000"/>
          <w:sz w:val="18"/>
          <w:szCs w:val="18"/>
        </w:rPr>
        <w:t>进程号</w:t>
      </w:r>
      <w:r>
        <w:rPr>
          <w:rFonts w:cs="Arial" w:hint="eastAsia"/>
          <w:color w:val="000000"/>
          <w:sz w:val="18"/>
          <w:szCs w:val="18"/>
        </w:rPr>
        <w:t>]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查看日志</w:t>
      </w:r>
      <w:r>
        <w:rPr>
          <w:rFonts w:cs="Arial" w:hint="eastAsia"/>
          <w:color w:val="000000"/>
          <w:sz w:val="18"/>
          <w:szCs w:val="18"/>
        </w:rPr>
        <w:t xml:space="preserve">   tail </w:t>
      </w:r>
      <w:r>
        <w:rPr>
          <w:rFonts w:cs="Arial"/>
          <w:color w:val="000000"/>
          <w:sz w:val="18"/>
          <w:szCs w:val="18"/>
        </w:rPr>
        <w:t>–</w:t>
      </w:r>
      <w:r>
        <w:rPr>
          <w:rFonts w:cs="Arial" w:hint="eastAsia"/>
          <w:color w:val="000000"/>
          <w:sz w:val="18"/>
          <w:szCs w:val="18"/>
        </w:rPr>
        <w:t>f  .</w:t>
      </w:r>
      <w:r w:rsidRPr="007D4476">
        <w:rPr>
          <w:rFonts w:cs="Arial"/>
          <w:color w:val="000000"/>
          <w:sz w:val="18"/>
          <w:szCs w:val="18"/>
        </w:rPr>
        <w:t>/usr/local/apache-tomcat-keeper-monitor</w:t>
      </w:r>
      <w:r>
        <w:rPr>
          <w:rFonts w:cs="Arial" w:hint="eastAsia"/>
          <w:color w:val="000000"/>
          <w:sz w:val="18"/>
          <w:szCs w:val="18"/>
        </w:rPr>
        <w:t>/logs/catalina.out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</w:p>
    <w:p w:rsidR="00721CE8" w:rsidRDefault="00721CE8" w:rsidP="00721CE8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监控界面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</w:t>
      </w:r>
      <w:hyperlink r:id="rId384" w:history="1">
        <w:r w:rsidR="00583F9B" w:rsidRPr="00ED57F4">
          <w:rPr>
            <w:rStyle w:val="a4"/>
            <w:rFonts w:cs="Arial"/>
            <w:sz w:val="18"/>
            <w:szCs w:val="18"/>
          </w:rPr>
          <w:t>http://</w:t>
        </w:r>
        <w:r w:rsidR="00583F9B" w:rsidRPr="00ED57F4">
          <w:rPr>
            <w:rStyle w:val="a4"/>
            <w:rFonts w:cs="Arial" w:hint="eastAsia"/>
            <w:sz w:val="18"/>
            <w:szCs w:val="18"/>
          </w:rPr>
          <w:t>172.16.103.147</w:t>
        </w:r>
        <w:r w:rsidR="00583F9B" w:rsidRPr="00ED57F4">
          <w:rPr>
            <w:rStyle w:val="a4"/>
            <w:rFonts w:cs="Arial"/>
            <w:sz w:val="18"/>
            <w:szCs w:val="18"/>
          </w:rPr>
          <w:t>:8580/</w:t>
        </w:r>
      </w:hyperlink>
      <w:r w:rsidR="00583F9B">
        <w:rPr>
          <w:rFonts w:cs="Arial" w:hint="eastAsia"/>
          <w:color w:val="000000"/>
          <w:sz w:val="18"/>
          <w:szCs w:val="18"/>
        </w:rPr>
        <w:t xml:space="preserve">  </w:t>
      </w:r>
      <w:r w:rsidR="00583F9B">
        <w:rPr>
          <w:rFonts w:cs="Arial" w:hint="eastAsia"/>
          <w:color w:val="000000"/>
          <w:sz w:val="18"/>
          <w:szCs w:val="18"/>
        </w:rPr>
        <w:t>目前监控界面没有开启，暂定状态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486349">
        <w:rPr>
          <w:rFonts w:cs="Arial"/>
          <w:color w:val="000000"/>
          <w:sz w:val="18"/>
          <w:szCs w:val="18"/>
        </w:rPr>
        <w:t>/usr/local/dubbo-monitor-simple-2.5.3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./start.sh    </w:t>
      </w:r>
    </w:p>
    <w:p w:rsidR="00721CE8" w:rsidRDefault="00721CE8" w:rsidP="00721CE8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./stop.sh           </w:t>
      </w:r>
    </w:p>
    <w:p w:rsidR="00F57541" w:rsidRDefault="00F57541" w:rsidP="00F57541">
      <w:pPr>
        <w:ind w:firstLine="405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5535E" w:rsidRDefault="0075535E" w:rsidP="0075535E">
      <w:pPr>
        <w:shd w:val="clear" w:color="auto" w:fill="FFFFFF"/>
        <w:spacing w:before="480" w:after="60"/>
        <w:outlineLvl w:val="2"/>
        <w:rPr>
          <w:rFonts w:ascii="Arial" w:hAnsi="Arial" w:cs="Arial" w:hint="eastAsia"/>
          <w:b/>
          <w:bCs/>
          <w:color w:val="8F4E0B"/>
          <w:sz w:val="36"/>
          <w:szCs w:val="36"/>
        </w:rPr>
      </w:pPr>
      <w:r>
        <w:rPr>
          <w:rFonts w:ascii="Arial" w:hAnsi="Arial" w:cs="Arial" w:hint="eastAsia"/>
          <w:b/>
          <w:bCs/>
          <w:color w:val="8F4E0B"/>
          <w:sz w:val="36"/>
          <w:szCs w:val="36"/>
        </w:rPr>
        <w:t>上品目前部署</w:t>
      </w:r>
      <w:r>
        <w:rPr>
          <w:rFonts w:ascii="Arial" w:hAnsi="Arial" w:cs="Arial" w:hint="eastAsia"/>
          <w:b/>
          <w:bCs/>
          <w:color w:val="8F4E0B"/>
          <w:sz w:val="36"/>
          <w:szCs w:val="36"/>
        </w:rPr>
        <w:t xml:space="preserve"> </w:t>
      </w:r>
      <w:r>
        <w:rPr>
          <w:rFonts w:ascii="Arial" w:hAnsi="Arial" w:cs="Arial" w:hint="eastAsia"/>
          <w:b/>
          <w:bCs/>
          <w:color w:val="8F4E0B"/>
          <w:sz w:val="36"/>
          <w:szCs w:val="36"/>
        </w:rPr>
        <w:t>测试</w:t>
      </w:r>
      <w:r>
        <w:rPr>
          <w:rFonts w:ascii="Arial" w:hAnsi="Arial" w:cs="Arial" w:hint="eastAsia"/>
          <w:b/>
          <w:bCs/>
          <w:color w:val="8F4E0B"/>
          <w:sz w:val="36"/>
          <w:szCs w:val="36"/>
        </w:rPr>
        <w:t>环境</w:t>
      </w:r>
    </w:p>
    <w:p w:rsidR="001D7E21" w:rsidRPr="001D7E21" w:rsidRDefault="001D7E21" w:rsidP="001D7E21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/>
          <w:b/>
          <w:bCs/>
          <w:color w:val="8F4E0B"/>
          <w:sz w:val="30"/>
          <w:szCs w:val="30"/>
        </w:rPr>
        <w:t>Z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ookeeper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部署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单节点</w:t>
      </w:r>
    </w:p>
    <w:p w:rsidR="0075535E" w:rsidRPr="001776B3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宋体" w:eastAsia="宋体" w:hAnsi="宋体" w:cs="Arial" w:hint="eastAsia"/>
          <w:color w:val="000000"/>
          <w:kern w:val="0"/>
          <w:sz w:val="18"/>
          <w:szCs w:val="18"/>
        </w:rPr>
        <w:t xml:space="preserve">节点1 </w:t>
      </w:r>
      <w:r w:rsidRPr="001776B3">
        <w:rPr>
          <w:rFonts w:ascii="Courier New" w:hAnsi="Courier New" w:cs="Courier New"/>
          <w:kern w:val="0"/>
          <w:sz w:val="20"/>
          <w:szCs w:val="20"/>
        </w:rPr>
        <w:t>172.16.103.</w:t>
      </w:r>
      <w:r>
        <w:rPr>
          <w:rFonts w:ascii="Courier New" w:hAnsi="Courier New" w:cs="Courier New" w:hint="eastAsia"/>
          <w:kern w:val="0"/>
          <w:sz w:val="20"/>
          <w:szCs w:val="20"/>
        </w:rPr>
        <w:t xml:space="preserve">130  </w:t>
      </w:r>
      <w:r>
        <w:rPr>
          <w:rFonts w:ascii="Courier New" w:hAnsi="Courier New" w:cs="Courier New" w:hint="eastAsia"/>
          <w:kern w:val="0"/>
          <w:sz w:val="20"/>
          <w:szCs w:val="20"/>
        </w:rPr>
        <w:t>单节点</w:t>
      </w:r>
    </w:p>
    <w:p w:rsidR="0075535E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/usr/local/zookeeper-3.3.6/</w:t>
      </w:r>
    </w:p>
    <w:p w:rsidR="0075535E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zookeeper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75535E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 ./zkServer start</w:t>
      </w:r>
    </w:p>
    <w:p w:rsidR="0075535E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 ./zkServer stop</w:t>
      </w:r>
    </w:p>
    <w:p w:rsidR="0075535E" w:rsidRDefault="0075535E" w:rsidP="0075535E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查看状态</w:t>
      </w:r>
      <w:r>
        <w:rPr>
          <w:rFonts w:cs="Arial" w:hint="eastAsia"/>
          <w:color w:val="000000"/>
          <w:sz w:val="18"/>
          <w:szCs w:val="18"/>
        </w:rPr>
        <w:t xml:space="preserve"> ./zkServer status</w:t>
      </w:r>
    </w:p>
    <w:p w:rsidR="001D7E21" w:rsidRDefault="001D7E21" w:rsidP="0075535E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</w:p>
    <w:p w:rsidR="001D7E21" w:rsidRDefault="001D7E21" w:rsidP="0075535E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</w:p>
    <w:p w:rsidR="001D7E21" w:rsidRDefault="001D7E21" w:rsidP="001D7E21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服务管理界面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 </w:t>
      </w:r>
      <w:hyperlink r:id="rId385" w:history="1">
        <w:r w:rsidR="0071791C" w:rsidRPr="00ED57F4">
          <w:rPr>
            <w:rStyle w:val="a4"/>
            <w:rFonts w:cs="Arial" w:hint="eastAsia"/>
            <w:sz w:val="18"/>
            <w:szCs w:val="18"/>
          </w:rPr>
          <w:t>http://</w:t>
        </w:r>
        <w:r w:rsidR="0071791C" w:rsidRPr="00ED57F4">
          <w:rPr>
            <w:rStyle w:val="a4"/>
            <w:rFonts w:ascii="Courier New" w:hAnsi="Courier New" w:cs="Courier New"/>
            <w:kern w:val="0"/>
            <w:sz w:val="20"/>
            <w:szCs w:val="20"/>
          </w:rPr>
          <w:t>172.16.103.130</w:t>
        </w:r>
      </w:hyperlink>
      <w:r w:rsidR="006F76F3">
        <w:rPr>
          <w:rFonts w:cs="Arial" w:hint="eastAsia"/>
          <w:sz w:val="18"/>
          <w:szCs w:val="18"/>
        </w:rPr>
        <w:t xml:space="preserve"> </w:t>
      </w:r>
      <w:r w:rsidR="006F76F3">
        <w:rPr>
          <w:rFonts w:cs="Arial" w:hint="eastAsia"/>
          <w:sz w:val="18"/>
          <w:szCs w:val="18"/>
        </w:rPr>
        <w:t>暂定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lastRenderedPageBreak/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7D4476">
        <w:rPr>
          <w:rFonts w:cs="Arial"/>
          <w:color w:val="000000"/>
          <w:sz w:val="18"/>
          <w:szCs w:val="18"/>
        </w:rPr>
        <w:t>/usr/local/apache-tomcat-keeper-mon</w:t>
      </w:r>
      <w:bookmarkStart w:id="64" w:name="_GoBack"/>
      <w:bookmarkEnd w:id="64"/>
      <w:r w:rsidRPr="007D4476">
        <w:rPr>
          <w:rFonts w:cs="Arial"/>
          <w:color w:val="000000"/>
          <w:sz w:val="18"/>
          <w:szCs w:val="18"/>
        </w:rPr>
        <w:t>itor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./startup.sh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ps  -ef|grep </w:t>
      </w:r>
      <w:r w:rsidRPr="007D4476">
        <w:rPr>
          <w:rFonts w:cs="Arial"/>
          <w:color w:val="000000"/>
          <w:sz w:val="18"/>
          <w:szCs w:val="18"/>
        </w:rPr>
        <w:t>apache-tomcat-keeper-monitor</w:t>
      </w:r>
      <w:r>
        <w:rPr>
          <w:rFonts w:cs="Arial" w:hint="eastAsia"/>
          <w:color w:val="000000"/>
          <w:sz w:val="18"/>
          <w:szCs w:val="18"/>
        </w:rPr>
        <w:t xml:space="preserve"> </w:t>
      </w:r>
      <w:r>
        <w:rPr>
          <w:rFonts w:cs="Arial" w:hint="eastAsia"/>
          <w:color w:val="000000"/>
          <w:sz w:val="18"/>
          <w:szCs w:val="18"/>
        </w:rPr>
        <w:t>获取进程号</w:t>
      </w:r>
      <w:r>
        <w:rPr>
          <w:rFonts w:cs="Arial" w:hint="eastAsia"/>
          <w:color w:val="000000"/>
          <w:sz w:val="18"/>
          <w:szCs w:val="18"/>
        </w:rPr>
        <w:t xml:space="preserve">  kill -9 [</w:t>
      </w:r>
      <w:r>
        <w:rPr>
          <w:rFonts w:cs="Arial" w:hint="eastAsia"/>
          <w:color w:val="000000"/>
          <w:sz w:val="18"/>
          <w:szCs w:val="18"/>
        </w:rPr>
        <w:t>进程号</w:t>
      </w:r>
      <w:r>
        <w:rPr>
          <w:rFonts w:cs="Arial" w:hint="eastAsia"/>
          <w:color w:val="000000"/>
          <w:sz w:val="18"/>
          <w:szCs w:val="18"/>
        </w:rPr>
        <w:t>]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查看日志</w:t>
      </w:r>
      <w:r>
        <w:rPr>
          <w:rFonts w:cs="Arial" w:hint="eastAsia"/>
          <w:color w:val="000000"/>
          <w:sz w:val="18"/>
          <w:szCs w:val="18"/>
        </w:rPr>
        <w:t xml:space="preserve">   tail </w:t>
      </w:r>
      <w:r>
        <w:rPr>
          <w:rFonts w:cs="Arial"/>
          <w:color w:val="000000"/>
          <w:sz w:val="18"/>
          <w:szCs w:val="18"/>
        </w:rPr>
        <w:t>–</w:t>
      </w:r>
      <w:r>
        <w:rPr>
          <w:rFonts w:cs="Arial" w:hint="eastAsia"/>
          <w:color w:val="000000"/>
          <w:sz w:val="18"/>
          <w:szCs w:val="18"/>
        </w:rPr>
        <w:t>f  .</w:t>
      </w:r>
      <w:r w:rsidRPr="007D4476">
        <w:rPr>
          <w:rFonts w:cs="Arial"/>
          <w:color w:val="000000"/>
          <w:sz w:val="18"/>
          <w:szCs w:val="18"/>
        </w:rPr>
        <w:t>/usr/local/apache-tomcat-keeper-monitor</w:t>
      </w:r>
      <w:r>
        <w:rPr>
          <w:rFonts w:cs="Arial" w:hint="eastAsia"/>
          <w:color w:val="000000"/>
          <w:sz w:val="18"/>
          <w:szCs w:val="18"/>
        </w:rPr>
        <w:t>/logs/catalina.out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</w:p>
    <w:p w:rsidR="001D7E21" w:rsidRDefault="001D7E21" w:rsidP="001D7E21">
      <w:pPr>
        <w:shd w:val="clear" w:color="auto" w:fill="FFFFFF"/>
        <w:spacing w:before="420" w:after="60"/>
        <w:outlineLvl w:val="3"/>
        <w:rPr>
          <w:rFonts w:ascii="Arial" w:hAnsi="Arial" w:cs="Arial"/>
          <w:b/>
          <w:bCs/>
          <w:color w:val="8F4E0B"/>
          <w:sz w:val="30"/>
          <w:szCs w:val="30"/>
        </w:rPr>
      </w:pPr>
      <w:r>
        <w:rPr>
          <w:rFonts w:ascii="Arial" w:hAnsi="Arial" w:cs="Arial" w:hint="eastAsia"/>
          <w:b/>
          <w:bCs/>
          <w:color w:val="8F4E0B"/>
          <w:sz w:val="30"/>
          <w:szCs w:val="30"/>
        </w:rPr>
        <w:t xml:space="preserve">Dubbo </w:t>
      </w:r>
      <w:r>
        <w:rPr>
          <w:rFonts w:ascii="Arial" w:hAnsi="Arial" w:cs="Arial" w:hint="eastAsia"/>
          <w:b/>
          <w:bCs/>
          <w:color w:val="8F4E0B"/>
          <w:sz w:val="30"/>
          <w:szCs w:val="30"/>
        </w:rPr>
        <w:t>监控界面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应用连接地址</w:t>
      </w:r>
      <w:r>
        <w:rPr>
          <w:rFonts w:cs="Arial" w:hint="eastAsia"/>
          <w:color w:val="000000"/>
          <w:sz w:val="18"/>
          <w:szCs w:val="18"/>
        </w:rPr>
        <w:t xml:space="preserve"> </w:t>
      </w:r>
      <w:hyperlink r:id="rId386" w:history="1">
        <w:r w:rsidRPr="00ED57F4">
          <w:rPr>
            <w:rStyle w:val="a4"/>
            <w:rFonts w:cs="Arial"/>
            <w:sz w:val="18"/>
            <w:szCs w:val="18"/>
          </w:rPr>
          <w:t>http://</w:t>
        </w:r>
        <w:r w:rsidRPr="00ED57F4">
          <w:rPr>
            <w:rStyle w:val="a4"/>
            <w:rFonts w:cs="Arial" w:hint="eastAsia"/>
            <w:sz w:val="18"/>
            <w:szCs w:val="18"/>
          </w:rPr>
          <w:t>172.16.103</w:t>
        </w:r>
        <w:r w:rsidR="0071791C" w:rsidRPr="0071791C">
          <w:rPr>
            <w:rStyle w:val="a4"/>
            <w:rFonts w:cs="Arial"/>
            <w:sz w:val="18"/>
            <w:szCs w:val="18"/>
          </w:rPr>
          <w:t>.130</w:t>
        </w:r>
        <w:r w:rsidRPr="00ED57F4">
          <w:rPr>
            <w:rStyle w:val="a4"/>
            <w:rFonts w:cs="Arial"/>
            <w:sz w:val="18"/>
            <w:szCs w:val="18"/>
          </w:rPr>
          <w:t>:8580/</w:t>
        </w:r>
      </w:hyperlink>
      <w:r>
        <w:rPr>
          <w:rFonts w:cs="Arial" w:hint="eastAsia"/>
          <w:color w:val="000000"/>
          <w:sz w:val="18"/>
          <w:szCs w:val="18"/>
        </w:rPr>
        <w:t xml:space="preserve">  </w:t>
      </w:r>
      <w:r>
        <w:rPr>
          <w:rFonts w:cs="Arial" w:hint="eastAsia"/>
          <w:color w:val="000000"/>
          <w:sz w:val="18"/>
          <w:szCs w:val="18"/>
        </w:rPr>
        <w:t>目前监控界面没有开启，暂定状态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部署位置</w:t>
      </w:r>
      <w:r>
        <w:rPr>
          <w:rFonts w:cs="Arial" w:hint="eastAsia"/>
          <w:color w:val="000000"/>
          <w:sz w:val="18"/>
          <w:szCs w:val="18"/>
        </w:rPr>
        <w:t xml:space="preserve"> </w:t>
      </w:r>
      <w:r w:rsidRPr="00486349">
        <w:rPr>
          <w:rFonts w:cs="Arial"/>
          <w:color w:val="000000"/>
          <w:sz w:val="18"/>
          <w:szCs w:val="18"/>
        </w:rPr>
        <w:t>/usr/local/dubbo-monitor-simple-2.5.3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启动服务</w:t>
      </w:r>
      <w:r>
        <w:rPr>
          <w:rFonts w:cs="Arial" w:hint="eastAsia"/>
          <w:color w:val="000000"/>
          <w:sz w:val="18"/>
          <w:szCs w:val="18"/>
        </w:rPr>
        <w:t xml:space="preserve">   </w:t>
      </w:r>
      <w:r>
        <w:rPr>
          <w:rFonts w:cs="Arial" w:hint="eastAsia"/>
          <w:color w:val="000000"/>
          <w:sz w:val="18"/>
          <w:szCs w:val="18"/>
        </w:rPr>
        <w:t>进入</w:t>
      </w:r>
      <w:r>
        <w:rPr>
          <w:rFonts w:cs="Arial" w:hint="eastAsia"/>
          <w:color w:val="000000"/>
          <w:sz w:val="18"/>
          <w:szCs w:val="18"/>
        </w:rPr>
        <w:t>bin</w:t>
      </w:r>
      <w:r>
        <w:rPr>
          <w:rFonts w:cs="Arial" w:hint="eastAsia"/>
          <w:color w:val="000000"/>
          <w:sz w:val="18"/>
          <w:szCs w:val="18"/>
        </w:rPr>
        <w:t>目录下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 w:hint="eastAsia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启动</w:t>
      </w:r>
      <w:r>
        <w:rPr>
          <w:rFonts w:cs="Arial" w:hint="eastAsia"/>
          <w:color w:val="000000"/>
          <w:sz w:val="18"/>
          <w:szCs w:val="18"/>
        </w:rPr>
        <w:t xml:space="preserve">  ./start.sh    </w:t>
      </w:r>
    </w:p>
    <w:p w:rsidR="001D7E21" w:rsidRDefault="001D7E21" w:rsidP="001D7E21">
      <w:pPr>
        <w:autoSpaceDE w:val="0"/>
        <w:autoSpaceDN w:val="0"/>
        <w:adjustRightInd w:val="0"/>
        <w:ind w:firstLineChars="200" w:firstLine="360"/>
        <w:jc w:val="left"/>
        <w:rPr>
          <w:rFonts w:cs="Arial"/>
          <w:color w:val="000000"/>
          <w:sz w:val="18"/>
          <w:szCs w:val="18"/>
        </w:rPr>
      </w:pPr>
      <w:r>
        <w:rPr>
          <w:rFonts w:cs="Arial" w:hint="eastAsia"/>
          <w:color w:val="000000"/>
          <w:sz w:val="18"/>
          <w:szCs w:val="18"/>
        </w:rPr>
        <w:t>停止</w:t>
      </w:r>
      <w:r>
        <w:rPr>
          <w:rFonts w:cs="Arial" w:hint="eastAsia"/>
          <w:color w:val="000000"/>
          <w:sz w:val="18"/>
          <w:szCs w:val="18"/>
        </w:rPr>
        <w:t xml:space="preserve">  ./stop.sh    </w:t>
      </w:r>
    </w:p>
    <w:p w:rsidR="0075535E" w:rsidRPr="00AD0C9F" w:rsidRDefault="0075535E" w:rsidP="00F57541">
      <w:pPr>
        <w:ind w:firstLine="405"/>
      </w:pPr>
    </w:p>
    <w:sectPr w:rsidR="0075535E" w:rsidRPr="00AD0C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3" type="#_x0000_t75" style="width:3in;height:3in" o:bullet="t"/>
    </w:pict>
  </w:numPicBullet>
  <w:numPicBullet w:numPicBulletId="1">
    <w:pict>
      <v:shape id="_x0000_i1544" type="#_x0000_t75" style="width:3in;height:3in" o:bullet="t"/>
    </w:pict>
  </w:numPicBullet>
  <w:numPicBullet w:numPicBulletId="2">
    <w:pict>
      <v:shape id="_x0000_i1545" type="#_x0000_t75" style="width:3in;height:3in" o:bullet="t"/>
    </w:pict>
  </w:numPicBullet>
  <w:numPicBullet w:numPicBulletId="3">
    <w:pict>
      <v:shape id="_x0000_i1546" type="#_x0000_t75" style="width:3in;height:3in" o:bullet="t"/>
    </w:pict>
  </w:numPicBullet>
  <w:numPicBullet w:numPicBulletId="4">
    <w:pict>
      <v:shape id="_x0000_i1547" type="#_x0000_t75" style="width:3in;height:3in" o:bullet="t"/>
    </w:pict>
  </w:numPicBullet>
  <w:numPicBullet w:numPicBulletId="5">
    <w:pict>
      <v:shape id="_x0000_i1548" type="#_x0000_t75" style="width:3in;height:3in" o:bullet="t"/>
    </w:pict>
  </w:numPicBullet>
  <w:numPicBullet w:numPicBulletId="6">
    <w:pict>
      <v:shape id="_x0000_i1549" type="#_x0000_t75" style="width:12pt;height:12pt" o:bullet="t">
        <v:imagedata r:id="rId1" o:title="link_out_bot"/>
      </v:shape>
    </w:pict>
  </w:numPicBullet>
  <w:numPicBullet w:numPicBulletId="7">
    <w:pict>
      <v:shape id="_x0000_i1550" type="#_x0000_t75" style="width:3in;height:3in" o:bullet="t"/>
    </w:pict>
  </w:numPicBullet>
  <w:numPicBullet w:numPicBulletId="8">
    <w:pict>
      <v:shape id="_x0000_i1551" type="#_x0000_t75" style="width:3in;height:3in" o:bullet="t"/>
    </w:pict>
  </w:numPicBullet>
  <w:numPicBullet w:numPicBulletId="9">
    <w:pict>
      <v:shape id="_x0000_i1552" type="#_x0000_t75" style="width:3in;height:3in" o:bullet="t"/>
    </w:pict>
  </w:numPicBullet>
  <w:numPicBullet w:numPicBulletId="10">
    <w:pict>
      <v:shape id="_x0000_i1553" type="#_x0000_t75" style="width:3in;height:3in" o:bullet="t"/>
    </w:pict>
  </w:numPicBullet>
  <w:numPicBullet w:numPicBulletId="11">
    <w:pict>
      <v:shape id="_x0000_i1554" type="#_x0000_t75" style="width:3in;height:3in" o:bullet="t"/>
    </w:pict>
  </w:numPicBullet>
  <w:numPicBullet w:numPicBulletId="12">
    <w:pict>
      <v:shape id="_x0000_i1555" type="#_x0000_t75" style="width:3in;height:3in" o:bullet="t"/>
    </w:pict>
  </w:numPicBullet>
  <w:numPicBullet w:numPicBulletId="13">
    <w:pict>
      <v:shape id="_x0000_i1556" type="#_x0000_t75" style="width:3in;height:3in" o:bullet="t"/>
    </w:pict>
  </w:numPicBullet>
  <w:numPicBullet w:numPicBulletId="14">
    <w:pict>
      <v:shape id="_x0000_i1557" type="#_x0000_t75" style="width:3in;height:3in" o:bullet="t"/>
    </w:pict>
  </w:numPicBullet>
  <w:numPicBullet w:numPicBulletId="15">
    <w:pict>
      <v:shape id="_x0000_i1558" type="#_x0000_t75" style="width:3in;height:3in" o:bullet="t"/>
    </w:pict>
  </w:numPicBullet>
  <w:numPicBullet w:numPicBulletId="16">
    <w:pict>
      <v:shape id="_x0000_i1559" type="#_x0000_t75" style="width:3in;height:3in" o:bullet="t"/>
    </w:pict>
  </w:numPicBullet>
  <w:numPicBullet w:numPicBulletId="17">
    <w:pict>
      <v:shape id="_x0000_i1560" type="#_x0000_t75" style="width:3in;height:3in" o:bullet="t"/>
    </w:pict>
  </w:numPicBullet>
  <w:numPicBullet w:numPicBulletId="18">
    <w:pict>
      <v:shape id="_x0000_i1561" type="#_x0000_t75" style="width:3in;height:3in" o:bullet="t"/>
    </w:pict>
  </w:numPicBullet>
  <w:numPicBullet w:numPicBulletId="19">
    <w:pict>
      <v:shape id="_x0000_i1562" type="#_x0000_t75" style="width:3in;height:3in" o:bullet="t"/>
    </w:pict>
  </w:numPicBullet>
  <w:numPicBullet w:numPicBulletId="20">
    <w:pict>
      <v:shape id="_x0000_i1563" type="#_x0000_t75" style="width:3in;height:3in" o:bullet="t"/>
    </w:pict>
  </w:numPicBullet>
  <w:numPicBullet w:numPicBulletId="21">
    <w:pict>
      <v:shape id="_x0000_i1564" type="#_x0000_t75" style="width:3in;height:3in" o:bullet="t"/>
    </w:pict>
  </w:numPicBullet>
  <w:numPicBullet w:numPicBulletId="22">
    <w:pict>
      <v:shape id="_x0000_i1565" type="#_x0000_t75" style="width:3in;height:3in" o:bullet="t"/>
    </w:pict>
  </w:numPicBullet>
  <w:numPicBullet w:numPicBulletId="23">
    <w:pict>
      <v:shape id="_x0000_i1566" type="#_x0000_t75" style="width:3in;height:3in" o:bullet="t"/>
    </w:pict>
  </w:numPicBullet>
  <w:numPicBullet w:numPicBulletId="24">
    <w:pict>
      <v:shape id="_x0000_i1567" type="#_x0000_t75" style="width:3in;height:3in" o:bullet="t"/>
    </w:pict>
  </w:numPicBullet>
  <w:numPicBullet w:numPicBulletId="25">
    <w:pict>
      <v:shape id="_x0000_i1568" type="#_x0000_t75" style="width:3in;height:3in" o:bullet="t"/>
    </w:pict>
  </w:numPicBullet>
  <w:numPicBullet w:numPicBulletId="26">
    <w:pict>
      <v:shape id="_x0000_i1569" type="#_x0000_t75" style="width:3in;height:3in" o:bullet="t"/>
    </w:pict>
  </w:numPicBullet>
  <w:numPicBullet w:numPicBulletId="27">
    <w:pict>
      <v:shape id="_x0000_i1570" type="#_x0000_t75" style="width:3in;height:3in" o:bullet="t"/>
    </w:pict>
  </w:numPicBullet>
  <w:numPicBullet w:numPicBulletId="28">
    <w:pict>
      <v:shape id="_x0000_i1571" type="#_x0000_t75" style="width:3in;height:3in" o:bullet="t"/>
    </w:pict>
  </w:numPicBullet>
  <w:numPicBullet w:numPicBulletId="29">
    <w:pict>
      <v:shape id="_x0000_i1572" type="#_x0000_t75" style="width:3in;height:3in" o:bullet="t"/>
    </w:pict>
  </w:numPicBullet>
  <w:numPicBullet w:numPicBulletId="30">
    <w:pict>
      <v:shape id="_x0000_i1573" type="#_x0000_t75" style="width:3in;height:3in" o:bullet="t"/>
    </w:pict>
  </w:numPicBullet>
  <w:numPicBullet w:numPicBulletId="31">
    <w:pict>
      <v:shape id="_x0000_i1574" type="#_x0000_t75" style="width:3in;height:3in" o:bullet="t"/>
    </w:pict>
  </w:numPicBullet>
  <w:numPicBullet w:numPicBulletId="32">
    <w:pict>
      <v:shape id="_x0000_i1575" type="#_x0000_t75" style="width:3in;height:3in" o:bullet="t"/>
    </w:pict>
  </w:numPicBullet>
  <w:numPicBullet w:numPicBulletId="33">
    <w:pict>
      <v:shape id="_x0000_i1576" type="#_x0000_t75" style="width:3in;height:3in" o:bullet="t"/>
    </w:pict>
  </w:numPicBullet>
  <w:numPicBullet w:numPicBulletId="34">
    <w:pict>
      <v:shape id="_x0000_i1577" type="#_x0000_t75" style="width:3in;height:3in" o:bullet="t"/>
    </w:pict>
  </w:numPicBullet>
  <w:numPicBullet w:numPicBulletId="35">
    <w:pict>
      <v:shape id="_x0000_i1578" type="#_x0000_t75" style="width:3in;height:3in" o:bullet="t"/>
    </w:pict>
  </w:numPicBullet>
  <w:numPicBullet w:numPicBulletId="36">
    <w:pict>
      <v:shape id="_x0000_i1579" type="#_x0000_t75" style="width:3in;height:3in" o:bullet="t"/>
    </w:pict>
  </w:numPicBullet>
  <w:numPicBullet w:numPicBulletId="37">
    <w:pict>
      <v:shape id="_x0000_i1580" type="#_x0000_t75" style="width:3in;height:3in" o:bullet="t"/>
    </w:pict>
  </w:numPicBullet>
  <w:numPicBullet w:numPicBulletId="38">
    <w:pict>
      <v:shape id="_x0000_i1581" type="#_x0000_t75" style="width:3in;height:3in" o:bullet="t"/>
    </w:pict>
  </w:numPicBullet>
  <w:numPicBullet w:numPicBulletId="39">
    <w:pict>
      <v:shape id="_x0000_i1582" type="#_x0000_t75" style="width:3in;height:3in" o:bullet="t"/>
    </w:pict>
  </w:numPicBullet>
  <w:numPicBullet w:numPicBulletId="40">
    <w:pict>
      <v:shape id="_x0000_i1583" type="#_x0000_t75" style="width:3in;height:3in" o:bullet="t"/>
    </w:pict>
  </w:numPicBullet>
  <w:numPicBullet w:numPicBulletId="41">
    <w:pict>
      <v:shape id="_x0000_i1584" type="#_x0000_t75" style="width:3in;height:3in" o:bullet="t"/>
    </w:pict>
  </w:numPicBullet>
  <w:numPicBullet w:numPicBulletId="42">
    <w:pict>
      <v:shape id="_x0000_i1585" type="#_x0000_t75" style="width:3in;height:3in" o:bullet="t"/>
    </w:pict>
  </w:numPicBullet>
  <w:numPicBullet w:numPicBulletId="43">
    <w:pict>
      <v:shape id="_x0000_i1586" type="#_x0000_t75" style="width:3in;height:3in" o:bullet="t"/>
    </w:pict>
  </w:numPicBullet>
  <w:numPicBullet w:numPicBulletId="44">
    <w:pict>
      <v:shape id="_x0000_i1587" type="#_x0000_t75" style="width:3in;height:3in" o:bullet="t"/>
    </w:pict>
  </w:numPicBullet>
  <w:numPicBullet w:numPicBulletId="45">
    <w:pict>
      <v:shape id="_x0000_i1588" type="#_x0000_t75" style="width:3in;height:3in" o:bullet="t"/>
    </w:pict>
  </w:numPicBullet>
  <w:numPicBullet w:numPicBulletId="46">
    <w:pict>
      <v:shape id="_x0000_i1589" type="#_x0000_t75" style="width:3in;height:3in" o:bullet="t"/>
    </w:pict>
  </w:numPicBullet>
  <w:abstractNum w:abstractNumId="0">
    <w:nsid w:val="02EE17C0"/>
    <w:multiLevelType w:val="multilevel"/>
    <w:tmpl w:val="9F0AC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7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0C3A6B"/>
    <w:multiLevelType w:val="multilevel"/>
    <w:tmpl w:val="94AAC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9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50E0840"/>
    <w:multiLevelType w:val="multilevel"/>
    <w:tmpl w:val="686EB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4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2875F4"/>
    <w:multiLevelType w:val="multilevel"/>
    <w:tmpl w:val="A7086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5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57507ED"/>
    <w:multiLevelType w:val="multilevel"/>
    <w:tmpl w:val="854E6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6EF2620"/>
    <w:multiLevelType w:val="multilevel"/>
    <w:tmpl w:val="8D8C9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077B2321"/>
    <w:multiLevelType w:val="multilevel"/>
    <w:tmpl w:val="4306A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．"/>
      <w:lvlJc w:val="left"/>
      <w:pPr>
        <w:ind w:left="1500" w:hanging="42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07B973B0"/>
    <w:multiLevelType w:val="multilevel"/>
    <w:tmpl w:val="FDD6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4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3F147C8"/>
    <w:multiLevelType w:val="multilevel"/>
    <w:tmpl w:val="1B1C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4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14506384"/>
    <w:multiLevelType w:val="multilevel"/>
    <w:tmpl w:val="20A01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7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15DD0071"/>
    <w:multiLevelType w:val="multilevel"/>
    <w:tmpl w:val="564CF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8373C02"/>
    <w:multiLevelType w:val="multilevel"/>
    <w:tmpl w:val="D714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2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1AD46D9C"/>
    <w:multiLevelType w:val="multilevel"/>
    <w:tmpl w:val="9704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1B7938C9"/>
    <w:multiLevelType w:val="multilevel"/>
    <w:tmpl w:val="6400C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1CE52BD3"/>
    <w:multiLevelType w:val="multilevel"/>
    <w:tmpl w:val="D63A1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3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1FF53DB2"/>
    <w:multiLevelType w:val="multilevel"/>
    <w:tmpl w:val="11E6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45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222E78DE"/>
    <w:multiLevelType w:val="multilevel"/>
    <w:tmpl w:val="397A9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25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23A24151"/>
    <w:multiLevelType w:val="multilevel"/>
    <w:tmpl w:val="F24E4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9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24AB5B40"/>
    <w:multiLevelType w:val="multilevel"/>
    <w:tmpl w:val="EA4E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2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2710546B"/>
    <w:multiLevelType w:val="multilevel"/>
    <w:tmpl w:val="B1E66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3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283B1F2E"/>
    <w:multiLevelType w:val="multilevel"/>
    <w:tmpl w:val="A4C0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8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2CCA6CA8"/>
    <w:multiLevelType w:val="multilevel"/>
    <w:tmpl w:val="8EAE4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2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3FF74B0"/>
    <w:multiLevelType w:val="multilevel"/>
    <w:tmpl w:val="AE2C5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42A65B7"/>
    <w:multiLevelType w:val="multilevel"/>
    <w:tmpl w:val="B8E25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29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3B6B3473"/>
    <w:multiLevelType w:val="multilevel"/>
    <w:tmpl w:val="A120B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4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3C7D36D8"/>
    <w:multiLevelType w:val="multilevel"/>
    <w:tmpl w:val="75083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3D105B46"/>
    <w:multiLevelType w:val="multilevel"/>
    <w:tmpl w:val="B3266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3DDF41CE"/>
    <w:multiLevelType w:val="multilevel"/>
    <w:tmpl w:val="9A4E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4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41301F24"/>
    <w:multiLevelType w:val="multilevel"/>
    <w:tmpl w:val="D6DE8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420D2E61"/>
    <w:multiLevelType w:val="multilevel"/>
    <w:tmpl w:val="0D389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8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42451C9A"/>
    <w:multiLevelType w:val="multilevel"/>
    <w:tmpl w:val="D578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7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43456B2F"/>
    <w:multiLevelType w:val="multilevel"/>
    <w:tmpl w:val="92043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7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>
    <w:nsid w:val="46393917"/>
    <w:multiLevelType w:val="multilevel"/>
    <w:tmpl w:val="DAE8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49E771AF"/>
    <w:multiLevelType w:val="multilevel"/>
    <w:tmpl w:val="1A360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4F6179E1"/>
    <w:multiLevelType w:val="multilevel"/>
    <w:tmpl w:val="FE6E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55612C18"/>
    <w:multiLevelType w:val="multilevel"/>
    <w:tmpl w:val="7CFE8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56ED788A"/>
    <w:multiLevelType w:val="multilevel"/>
    <w:tmpl w:val="245E7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3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5A6E09D5"/>
    <w:multiLevelType w:val="multilevel"/>
    <w:tmpl w:val="AE381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9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5C211B37"/>
    <w:multiLevelType w:val="multilevel"/>
    <w:tmpl w:val="8AD47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1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>
    <w:nsid w:val="5CA43C68"/>
    <w:multiLevelType w:val="multilevel"/>
    <w:tmpl w:val="293C3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5E0234E2"/>
    <w:multiLevelType w:val="multilevel"/>
    <w:tmpl w:val="F4F2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>
    <w:nsid w:val="5EA76911"/>
    <w:multiLevelType w:val="multilevel"/>
    <w:tmpl w:val="F082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>
    <w:nsid w:val="600A1856"/>
    <w:multiLevelType w:val="multilevel"/>
    <w:tmpl w:val="A242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2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>
    <w:nsid w:val="618901C8"/>
    <w:multiLevelType w:val="multilevel"/>
    <w:tmpl w:val="4FE80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>
    <w:nsid w:val="62F05F24"/>
    <w:multiLevelType w:val="multilevel"/>
    <w:tmpl w:val="5B38E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3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64E31506"/>
    <w:multiLevelType w:val="multilevel"/>
    <w:tmpl w:val="8B48B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3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65000085"/>
    <w:multiLevelType w:val="multilevel"/>
    <w:tmpl w:val="4F1C6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5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>
    <w:nsid w:val="66482B87"/>
    <w:multiLevelType w:val="multilevel"/>
    <w:tmpl w:val="49141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>
    <w:nsid w:val="66E829CA"/>
    <w:multiLevelType w:val="multilevel"/>
    <w:tmpl w:val="AEC44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8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>
    <w:nsid w:val="690D5D9B"/>
    <w:multiLevelType w:val="multilevel"/>
    <w:tmpl w:val="BC9A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6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>
    <w:nsid w:val="6E421AAC"/>
    <w:multiLevelType w:val="multilevel"/>
    <w:tmpl w:val="F946B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35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>
    <w:nsid w:val="6E690B06"/>
    <w:multiLevelType w:val="multilevel"/>
    <w:tmpl w:val="33B05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>
    <w:nsid w:val="78C624B3"/>
    <w:multiLevelType w:val="multilevel"/>
    <w:tmpl w:val="55144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>
    <w:nsid w:val="7A7774DF"/>
    <w:multiLevelType w:val="multilevel"/>
    <w:tmpl w:val="A4363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8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>
    <w:nsid w:val="7DC40ADB"/>
    <w:multiLevelType w:val="multilevel"/>
    <w:tmpl w:val="5FE4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2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>
    <w:nsid w:val="7E5A0682"/>
    <w:multiLevelType w:val="multilevel"/>
    <w:tmpl w:val="D764B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PicBulletId w:val="4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51"/>
  </w:num>
  <w:num w:numId="3">
    <w:abstractNumId w:val="35"/>
  </w:num>
  <w:num w:numId="4">
    <w:abstractNumId w:val="4"/>
  </w:num>
  <w:num w:numId="5">
    <w:abstractNumId w:val="28"/>
  </w:num>
  <w:num w:numId="6">
    <w:abstractNumId w:val="3"/>
  </w:num>
  <w:num w:numId="7">
    <w:abstractNumId w:val="33"/>
  </w:num>
  <w:num w:numId="8">
    <w:abstractNumId w:val="12"/>
  </w:num>
  <w:num w:numId="9">
    <w:abstractNumId w:val="32"/>
  </w:num>
  <w:num w:numId="10">
    <w:abstractNumId w:val="26"/>
  </w:num>
  <w:num w:numId="11">
    <w:abstractNumId w:val="22"/>
  </w:num>
  <w:num w:numId="12">
    <w:abstractNumId w:val="47"/>
  </w:num>
  <w:num w:numId="13">
    <w:abstractNumId w:val="40"/>
  </w:num>
  <w:num w:numId="14">
    <w:abstractNumId w:val="49"/>
  </w:num>
  <w:num w:numId="15">
    <w:abstractNumId w:val="0"/>
  </w:num>
  <w:num w:numId="16">
    <w:abstractNumId w:val="29"/>
  </w:num>
  <w:num w:numId="17">
    <w:abstractNumId w:val="1"/>
  </w:num>
  <w:num w:numId="18">
    <w:abstractNumId w:val="13"/>
  </w:num>
  <w:num w:numId="19">
    <w:abstractNumId w:val="25"/>
  </w:num>
  <w:num w:numId="20">
    <w:abstractNumId w:val="18"/>
  </w:num>
  <w:num w:numId="21">
    <w:abstractNumId w:val="6"/>
  </w:num>
  <w:num w:numId="22">
    <w:abstractNumId w:val="43"/>
  </w:num>
  <w:num w:numId="23">
    <w:abstractNumId w:val="44"/>
  </w:num>
  <w:num w:numId="24">
    <w:abstractNumId w:val="8"/>
  </w:num>
  <w:num w:numId="25">
    <w:abstractNumId w:val="46"/>
  </w:num>
  <w:num w:numId="26">
    <w:abstractNumId w:val="38"/>
  </w:num>
  <w:num w:numId="27">
    <w:abstractNumId w:val="31"/>
  </w:num>
  <w:num w:numId="28">
    <w:abstractNumId w:val="20"/>
  </w:num>
  <w:num w:numId="29">
    <w:abstractNumId w:val="37"/>
  </w:num>
  <w:num w:numId="30">
    <w:abstractNumId w:val="41"/>
  </w:num>
  <w:num w:numId="31">
    <w:abstractNumId w:val="54"/>
  </w:num>
  <w:num w:numId="32">
    <w:abstractNumId w:val="11"/>
  </w:num>
  <w:num w:numId="33">
    <w:abstractNumId w:val="19"/>
  </w:num>
  <w:num w:numId="34">
    <w:abstractNumId w:val="7"/>
  </w:num>
  <w:num w:numId="35">
    <w:abstractNumId w:val="16"/>
  </w:num>
  <w:num w:numId="36">
    <w:abstractNumId w:val="34"/>
  </w:num>
  <w:num w:numId="37">
    <w:abstractNumId w:val="30"/>
  </w:num>
  <w:num w:numId="38">
    <w:abstractNumId w:val="53"/>
  </w:num>
  <w:num w:numId="39">
    <w:abstractNumId w:val="23"/>
  </w:num>
  <w:num w:numId="40">
    <w:abstractNumId w:val="14"/>
  </w:num>
  <w:num w:numId="41">
    <w:abstractNumId w:val="39"/>
  </w:num>
  <w:num w:numId="42">
    <w:abstractNumId w:val="21"/>
  </w:num>
  <w:num w:numId="43">
    <w:abstractNumId w:val="36"/>
  </w:num>
  <w:num w:numId="44">
    <w:abstractNumId w:val="2"/>
  </w:num>
  <w:num w:numId="45">
    <w:abstractNumId w:val="50"/>
  </w:num>
  <w:num w:numId="46">
    <w:abstractNumId w:val="10"/>
  </w:num>
  <w:num w:numId="47">
    <w:abstractNumId w:val="9"/>
  </w:num>
  <w:num w:numId="48">
    <w:abstractNumId w:val="48"/>
  </w:num>
  <w:num w:numId="49">
    <w:abstractNumId w:val="17"/>
  </w:num>
  <w:num w:numId="50">
    <w:abstractNumId w:val="52"/>
  </w:num>
  <w:num w:numId="51">
    <w:abstractNumId w:val="55"/>
  </w:num>
  <w:num w:numId="52">
    <w:abstractNumId w:val="42"/>
  </w:num>
  <w:num w:numId="53">
    <w:abstractNumId w:val="45"/>
  </w:num>
  <w:num w:numId="54">
    <w:abstractNumId w:val="27"/>
  </w:num>
  <w:num w:numId="55">
    <w:abstractNumId w:val="15"/>
  </w:num>
  <w:num w:numId="56">
    <w:abstractNumId w:val="24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BB6"/>
    <w:rsid w:val="0003087C"/>
    <w:rsid w:val="000338EA"/>
    <w:rsid w:val="00047D4F"/>
    <w:rsid w:val="000E4EE5"/>
    <w:rsid w:val="00161275"/>
    <w:rsid w:val="001776B3"/>
    <w:rsid w:val="001D1139"/>
    <w:rsid w:val="001D7E21"/>
    <w:rsid w:val="001E599B"/>
    <w:rsid w:val="002127B1"/>
    <w:rsid w:val="00217085"/>
    <w:rsid w:val="002C0B4B"/>
    <w:rsid w:val="0037181B"/>
    <w:rsid w:val="003D5992"/>
    <w:rsid w:val="00486349"/>
    <w:rsid w:val="004C6468"/>
    <w:rsid w:val="00505769"/>
    <w:rsid w:val="005633C1"/>
    <w:rsid w:val="0057361F"/>
    <w:rsid w:val="00583F9B"/>
    <w:rsid w:val="005951D3"/>
    <w:rsid w:val="00612826"/>
    <w:rsid w:val="00670185"/>
    <w:rsid w:val="006B54AC"/>
    <w:rsid w:val="006E5F74"/>
    <w:rsid w:val="006F76F3"/>
    <w:rsid w:val="00700D13"/>
    <w:rsid w:val="0071791C"/>
    <w:rsid w:val="00721CE8"/>
    <w:rsid w:val="0075535E"/>
    <w:rsid w:val="007D4476"/>
    <w:rsid w:val="007E0F3F"/>
    <w:rsid w:val="00880E80"/>
    <w:rsid w:val="009253A0"/>
    <w:rsid w:val="009F142A"/>
    <w:rsid w:val="00A0046F"/>
    <w:rsid w:val="00A134E9"/>
    <w:rsid w:val="00A444E4"/>
    <w:rsid w:val="00A62FE0"/>
    <w:rsid w:val="00A968BA"/>
    <w:rsid w:val="00AD0C9F"/>
    <w:rsid w:val="00AE7B4C"/>
    <w:rsid w:val="00C16EE2"/>
    <w:rsid w:val="00C810A7"/>
    <w:rsid w:val="00CD0105"/>
    <w:rsid w:val="00D70BB6"/>
    <w:rsid w:val="00E34AA9"/>
    <w:rsid w:val="00E86C0E"/>
    <w:rsid w:val="00EC145D"/>
    <w:rsid w:val="00EE1411"/>
    <w:rsid w:val="00F57541"/>
    <w:rsid w:val="00F87CAD"/>
    <w:rsid w:val="00F91A92"/>
    <w:rsid w:val="00FE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D0C9F"/>
    <w:pPr>
      <w:widowControl/>
      <w:spacing w:before="540" w:after="60"/>
      <w:jc w:val="left"/>
      <w:outlineLvl w:val="0"/>
    </w:pPr>
    <w:rPr>
      <w:rFonts w:ascii="宋体" w:eastAsia="宋体" w:hAnsi="宋体" w:cs="宋体"/>
      <w:b/>
      <w:bCs/>
      <w:color w:val="8F4E0B"/>
      <w:kern w:val="36"/>
      <w:sz w:val="36"/>
      <w:szCs w:val="36"/>
    </w:rPr>
  </w:style>
  <w:style w:type="paragraph" w:styleId="2">
    <w:name w:val="heading 2"/>
    <w:basedOn w:val="a"/>
    <w:link w:val="2Char"/>
    <w:uiPriority w:val="9"/>
    <w:qFormat/>
    <w:rsid w:val="00AD0C9F"/>
    <w:pPr>
      <w:widowControl/>
      <w:spacing w:before="405" w:after="60"/>
      <w:jc w:val="left"/>
      <w:outlineLvl w:val="1"/>
    </w:pPr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paragraph" w:styleId="3">
    <w:name w:val="heading 3"/>
    <w:basedOn w:val="a"/>
    <w:link w:val="3Char"/>
    <w:uiPriority w:val="9"/>
    <w:qFormat/>
    <w:rsid w:val="00AD0C9F"/>
    <w:pPr>
      <w:widowControl/>
      <w:spacing w:before="315" w:after="60"/>
      <w:jc w:val="left"/>
      <w:outlineLvl w:val="2"/>
    </w:pPr>
    <w:rPr>
      <w:rFonts w:ascii="宋体" w:eastAsia="宋体" w:hAnsi="宋体" w:cs="宋体"/>
      <w:b/>
      <w:bCs/>
      <w:color w:val="8F4E0B"/>
      <w:kern w:val="0"/>
      <w:szCs w:val="21"/>
    </w:rPr>
  </w:style>
  <w:style w:type="paragraph" w:styleId="4">
    <w:name w:val="heading 4"/>
    <w:basedOn w:val="a"/>
    <w:link w:val="4Char"/>
    <w:uiPriority w:val="9"/>
    <w:qFormat/>
    <w:rsid w:val="00AD0C9F"/>
    <w:pPr>
      <w:widowControl/>
      <w:spacing w:before="270" w:after="60"/>
      <w:jc w:val="left"/>
      <w:outlineLvl w:val="3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styleId="5">
    <w:name w:val="heading 5"/>
    <w:basedOn w:val="a"/>
    <w:link w:val="5Char"/>
    <w:uiPriority w:val="9"/>
    <w:qFormat/>
    <w:rsid w:val="00AD0C9F"/>
    <w:pPr>
      <w:widowControl/>
      <w:spacing w:before="210" w:after="60"/>
      <w:jc w:val="left"/>
      <w:outlineLvl w:val="4"/>
    </w:pPr>
    <w:rPr>
      <w:rFonts w:ascii="宋体" w:eastAsia="宋体" w:hAnsi="宋体" w:cs="宋体"/>
      <w:b/>
      <w:bCs/>
      <w:color w:val="8F4E0B"/>
      <w:kern w:val="0"/>
      <w:sz w:val="15"/>
      <w:szCs w:val="15"/>
    </w:rPr>
  </w:style>
  <w:style w:type="paragraph" w:styleId="6">
    <w:name w:val="heading 6"/>
    <w:basedOn w:val="a"/>
    <w:link w:val="6Char"/>
    <w:uiPriority w:val="9"/>
    <w:qFormat/>
    <w:rsid w:val="00AD0C9F"/>
    <w:pPr>
      <w:widowControl/>
      <w:spacing w:before="210" w:after="60"/>
      <w:jc w:val="left"/>
      <w:outlineLvl w:val="5"/>
    </w:pPr>
    <w:rPr>
      <w:rFonts w:ascii="宋体" w:eastAsia="宋体" w:hAnsi="宋体" w:cs="宋体"/>
      <w:b/>
      <w:bCs/>
      <w:color w:val="8F4E0B"/>
      <w:kern w:val="0"/>
      <w:sz w:val="12"/>
      <w:szCs w:val="1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0C9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D0C9F"/>
    <w:rPr>
      <w:strike w:val="0"/>
      <w:dstrike w:val="0"/>
      <w:color w:val="0000FF"/>
      <w:u w:val="none"/>
      <w:effect w:val="none"/>
    </w:rPr>
  </w:style>
  <w:style w:type="character" w:styleId="HTML">
    <w:name w:val="HTML Code"/>
    <w:basedOn w:val="a0"/>
    <w:uiPriority w:val="99"/>
    <w:semiHidden/>
    <w:unhideWhenUsed/>
    <w:rsid w:val="00AD0C9F"/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AD0C9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D0C9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D0C9F"/>
    <w:rPr>
      <w:rFonts w:ascii="宋体" w:eastAsia="宋体" w:hAnsi="宋体" w:cs="宋体"/>
      <w:b/>
      <w:bCs/>
      <w:color w:val="8F4E0B"/>
      <w:kern w:val="36"/>
      <w:sz w:val="36"/>
      <w:szCs w:val="36"/>
    </w:rPr>
  </w:style>
  <w:style w:type="character" w:customStyle="1" w:styleId="2Char">
    <w:name w:val="标题 2 Char"/>
    <w:basedOn w:val="a0"/>
    <w:link w:val="2"/>
    <w:uiPriority w:val="9"/>
    <w:rsid w:val="00AD0C9F"/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character" w:customStyle="1" w:styleId="3Char">
    <w:name w:val="标题 3 Char"/>
    <w:basedOn w:val="a0"/>
    <w:link w:val="3"/>
    <w:uiPriority w:val="9"/>
    <w:rsid w:val="00AD0C9F"/>
    <w:rPr>
      <w:rFonts w:ascii="宋体" w:eastAsia="宋体" w:hAnsi="宋体" w:cs="宋体"/>
      <w:b/>
      <w:bCs/>
      <w:color w:val="8F4E0B"/>
      <w:kern w:val="0"/>
      <w:szCs w:val="21"/>
    </w:rPr>
  </w:style>
  <w:style w:type="character" w:customStyle="1" w:styleId="4Char">
    <w:name w:val="标题 4 Char"/>
    <w:basedOn w:val="a0"/>
    <w:link w:val="4"/>
    <w:uiPriority w:val="9"/>
    <w:rsid w:val="00AD0C9F"/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AD0C9F"/>
    <w:rPr>
      <w:rFonts w:ascii="宋体" w:eastAsia="宋体" w:hAnsi="宋体" w:cs="宋体"/>
      <w:b/>
      <w:bCs/>
      <w:color w:val="8F4E0B"/>
      <w:kern w:val="0"/>
      <w:sz w:val="15"/>
      <w:szCs w:val="15"/>
    </w:rPr>
  </w:style>
  <w:style w:type="character" w:customStyle="1" w:styleId="6Char">
    <w:name w:val="标题 6 Char"/>
    <w:basedOn w:val="a0"/>
    <w:link w:val="6"/>
    <w:uiPriority w:val="9"/>
    <w:rsid w:val="00AD0C9F"/>
    <w:rPr>
      <w:rFonts w:ascii="宋体" w:eastAsia="宋体" w:hAnsi="宋体" w:cs="宋体"/>
      <w:b/>
      <w:bCs/>
      <w:color w:val="8F4E0B"/>
      <w:kern w:val="0"/>
      <w:sz w:val="12"/>
      <w:szCs w:val="12"/>
    </w:rPr>
  </w:style>
  <w:style w:type="character" w:styleId="a6">
    <w:name w:val="FollowedHyperlink"/>
    <w:basedOn w:val="a0"/>
    <w:uiPriority w:val="99"/>
    <w:semiHidden/>
    <w:unhideWhenUsed/>
    <w:rsid w:val="00AD0C9F"/>
    <w:rPr>
      <w:strike w:val="0"/>
      <w:dstrike w:val="0"/>
      <w:color w:val="800080"/>
      <w:u w:val="none"/>
      <w:effect w:val="none"/>
    </w:rPr>
  </w:style>
  <w:style w:type="character" w:styleId="a7">
    <w:name w:val="Emphasis"/>
    <w:basedOn w:val="a0"/>
    <w:uiPriority w:val="20"/>
    <w:qFormat/>
    <w:rsid w:val="00AD0C9F"/>
    <w:rPr>
      <w:i/>
      <w:iCs/>
    </w:rPr>
  </w:style>
  <w:style w:type="character" w:styleId="HTML0">
    <w:name w:val="HTML Keyboard"/>
    <w:basedOn w:val="a0"/>
    <w:uiPriority w:val="99"/>
    <w:semiHidden/>
    <w:unhideWhenUsed/>
    <w:rsid w:val="00AD0C9F"/>
    <w:rPr>
      <w:rFonts w:ascii="宋体" w:eastAsia="宋体" w:hAnsi="宋体" w:cs="宋体"/>
      <w:sz w:val="24"/>
      <w:szCs w:val="24"/>
    </w:rPr>
  </w:style>
  <w:style w:type="paragraph" w:styleId="HTML1">
    <w:name w:val="HTML Preformatted"/>
    <w:basedOn w:val="a"/>
    <w:link w:val="HTMLChar"/>
    <w:uiPriority w:val="99"/>
    <w:semiHidden/>
    <w:unhideWhenUsed/>
    <w:rsid w:val="00AD0C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after="15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AD0C9F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AD0C9F"/>
    <w:rPr>
      <w:b/>
      <w:bCs/>
    </w:rPr>
  </w:style>
  <w:style w:type="paragraph" w:styleId="a9">
    <w:name w:val="Normal (Web)"/>
    <w:basedOn w:val="a"/>
    <w:uiPriority w:val="99"/>
    <w:semiHidden/>
    <w:unhideWhenUsed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desc">
    <w:name w:val="macro-desc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10">
    <w:name w:val="标题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ecurity-warning">
    <w:name w:val="gadget-security-warn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description">
    <w:name w:val="gadget-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pec-description">
    <w:name w:val="gadget-spec-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">
    <w:name w:val="license"/>
    <w:basedOn w:val="a"/>
    <w:rsid w:val="00AD0C9F"/>
    <w:pPr>
      <w:widowControl/>
      <w:pBdr>
        <w:top w:val="single" w:sz="6" w:space="0" w:color="BBBBBB"/>
      </w:pBdr>
      <w:shd w:val="clear" w:color="auto" w:fill="FFFFE0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">
    <w:name w:val="warn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st">
    <w:name w:val="la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ccess-message">
    <w:name w:val="success-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">
    <w:name w:val="description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macro-author">
    <w:name w:val="macro-auth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ear">
    <w:name w:val="cle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ssistive">
    <w:name w:val="assisti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blanket">
    <w:name w:val="aui-blank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ialog">
    <w:name w:val="aui-dialog"/>
    <w:basedOn w:val="a"/>
    <w:rsid w:val="00AD0C9F"/>
    <w:pPr>
      <w:widowControl/>
      <w:pBdr>
        <w:top w:val="single" w:sz="6" w:space="0" w:color="666666"/>
        <w:left w:val="single" w:sz="6" w:space="0" w:color="666666"/>
        <w:bottom w:val="single" w:sz="6" w:space="0" w:color="666666"/>
        <w:right w:val="single" w:sz="6" w:space="0" w:color="666666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Cs w:val="21"/>
    </w:rPr>
  </w:style>
  <w:style w:type="paragraph" w:customStyle="1" w:styleId="aui-dropdown">
    <w:name w:val="aui-dropdown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">
    <w:name w:val="aui-icon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-new">
    <w:name w:val="aui-icon-new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nline-dialog">
    <w:name w:val="aui-inline-dia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aui-message">
    <w:name w:val="aui-message"/>
    <w:basedOn w:val="a"/>
    <w:rsid w:val="00AD0C9F"/>
    <w:pPr>
      <w:widowControl/>
      <w:pBdr>
        <w:top w:val="single" w:sz="6" w:space="12" w:color="BBBBBB"/>
        <w:left w:val="single" w:sz="6" w:space="26" w:color="BBBBBB"/>
        <w:bottom w:val="single" w:sz="6" w:space="12" w:color="BBBBBB"/>
        <w:right w:val="single" w:sz="6" w:space="12" w:color="BBBBBB"/>
      </w:pBdr>
      <w:shd w:val="clear" w:color="auto" w:fill="F0F0F0"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aui-toolbar">
    <w:name w:val="aui-toolbar"/>
    <w:basedOn w:val="a"/>
    <w:rsid w:val="00AD0C9F"/>
    <w:pPr>
      <w:widowControl/>
      <w:pBdr>
        <w:top w:val="single" w:sz="6" w:space="8" w:color="BBBBBB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help-link">
    <w:name w:val="dialog-help-link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tip">
    <w:name w:val="dialog-ti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aui-dd-parent">
    <w:name w:val="aui-dd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property-panel">
    <w:name w:val="aui-property-panel"/>
    <w:basedOn w:val="a"/>
    <w:rsid w:val="00AD0C9F"/>
    <w:pPr>
      <w:widowControl/>
      <w:pBdr>
        <w:top w:val="single" w:sz="6" w:space="8" w:color="E2E2E2"/>
        <w:left w:val="single" w:sz="6" w:space="8" w:color="E2E2E2"/>
        <w:bottom w:val="single" w:sz="6" w:space="8" w:color="E2E2E2"/>
        <w:right w:val="single" w:sz="6" w:space="8" w:color="E2E2E2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dytext">
    <w:name w:val="body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epfield">
    <w:name w:val="stepfield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int-only">
    <w:name w:val="print-onl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monospaceinput">
    <w:name w:val="monospaceinput"/>
    <w:basedOn w:val="a"/>
    <w:rsid w:val="00AD0C9F"/>
    <w:pPr>
      <w:widowControl/>
      <w:spacing w:before="100" w:beforeAutospacing="1"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helpheading">
    <w:name w:val="helpheading"/>
    <w:basedOn w:val="a"/>
    <w:rsid w:val="00AD0C9F"/>
    <w:pPr>
      <w:widowControl/>
      <w:pBdr>
        <w:bottom w:val="single" w:sz="6" w:space="3" w:color="auto"/>
      </w:pBdr>
      <w:shd w:val="clear" w:color="auto" w:fill="D0D9BD"/>
      <w:spacing w:before="15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content">
    <w:name w:val="helpcontent"/>
    <w:basedOn w:val="a"/>
    <w:rsid w:val="00AD0C9F"/>
    <w:pPr>
      <w:widowControl/>
      <w:shd w:val="clear" w:color="auto" w:fill="F5F7F1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lp-section-div">
    <w:name w:val="help-section-div"/>
    <w:basedOn w:val="a"/>
    <w:rsid w:val="00AD0C9F"/>
    <w:pPr>
      <w:widowControl/>
      <w:spacing w:before="100" w:beforeAutospacing="1" w:after="48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">
    <w:name w:val="pagesection"/>
    <w:basedOn w:val="a"/>
    <w:rsid w:val="00AD0C9F"/>
    <w:pPr>
      <w:widowControl/>
      <w:spacing w:before="600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title">
    <w:name w:val="pagesectiontitle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header">
    <w:name w:val="pagesectionheader"/>
    <w:basedOn w:val="a"/>
    <w:rsid w:val="00AD0C9F"/>
    <w:pPr>
      <w:widowControl/>
      <w:pBdr>
        <w:bottom w:val="single" w:sz="6" w:space="2" w:color="E59A2F"/>
      </w:pBdr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body">
    <w:name w:val="pagesectionbody"/>
    <w:basedOn w:val="a"/>
    <w:rsid w:val="00AD0C9F"/>
    <w:pPr>
      <w:widowControl/>
      <w:spacing w:before="6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-display">
    <w:name w:val="child-displa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comments">
    <w:name w:val="more-comm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DDE2E6"/>
      <w:kern w:val="0"/>
      <w:sz w:val="20"/>
      <w:szCs w:val="20"/>
    </w:rPr>
  </w:style>
  <w:style w:type="paragraph" w:customStyle="1" w:styleId="commentbox">
    <w:name w:val="commentbox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ate">
    <w:name w:val="commentdate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thread">
    <w:name w:val="commentthrea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nonymousalert">
    <w:name w:val="anonymousalert"/>
    <w:basedOn w:val="a"/>
    <w:rsid w:val="00AD0C9F"/>
    <w:pPr>
      <w:widowControl/>
      <w:pBdr>
        <w:top w:val="dashed" w:sz="6" w:space="8" w:color="FF0000"/>
        <w:left w:val="dashed" w:sz="6" w:space="4" w:color="FF0000"/>
        <w:bottom w:val="dashed" w:sz="6" w:space="8" w:color="FF0000"/>
        <w:right w:val="dashed" w:sz="6" w:space="4" w:color="FF0000"/>
      </w:pBdr>
      <w:shd w:val="clear" w:color="auto" w:fill="F0F0F0"/>
      <w:spacing w:before="60" w:after="60" w:line="195" w:lineRule="atLeast"/>
      <w:ind w:left="60" w:right="60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lockalert">
    <w:name w:val="lockalert"/>
    <w:basedOn w:val="a"/>
    <w:rsid w:val="00AD0C9F"/>
    <w:pPr>
      <w:widowControl/>
      <w:pBdr>
        <w:top w:val="dashed" w:sz="6" w:space="8" w:color="FF0000"/>
        <w:left w:val="dashed" w:sz="6" w:space="4" w:color="FF0000"/>
        <w:bottom w:val="dashed" w:sz="6" w:space="8" w:color="FF0000"/>
        <w:right w:val="dashed" w:sz="6" w:space="4" w:color="FF0000"/>
      </w:pBdr>
      <w:shd w:val="clear" w:color="auto" w:fill="F0F0F0"/>
      <w:spacing w:before="60" w:after="60" w:line="195" w:lineRule="atLeast"/>
      <w:ind w:left="60" w:right="60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navmenu">
    <w:name w:val="navmenu"/>
    <w:basedOn w:val="a"/>
    <w:rsid w:val="00AD0C9F"/>
    <w:pPr>
      <w:widowControl/>
      <w:pBdr>
        <w:top w:val="single" w:sz="6" w:space="0" w:color="F0F0F0"/>
        <w:left w:val="single" w:sz="6" w:space="0" w:color="F0F0F0"/>
        <w:bottom w:val="single" w:sz="6" w:space="0" w:color="F0F0F0"/>
        <w:right w:val="single" w:sz="6" w:space="0" w:color="F0F0F0"/>
      </w:pBdr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nuheading">
    <w:name w:val="menuheading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222222"/>
      <w:kern w:val="0"/>
      <w:sz w:val="20"/>
      <w:szCs w:val="20"/>
    </w:rPr>
  </w:style>
  <w:style w:type="paragraph" w:customStyle="1" w:styleId="menuitems">
    <w:name w:val="menuitem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nu-section-list">
    <w:name w:val="menu-section-lis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ightpanel">
    <w:name w:val="rightpanel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heading">
    <w:name w:val="sidebar-heading"/>
    <w:basedOn w:val="a"/>
    <w:rsid w:val="00AD0C9F"/>
    <w:pPr>
      <w:widowControl/>
      <w:pBdr>
        <w:bottom w:val="single" w:sz="6" w:space="0" w:color="CCCCCC"/>
      </w:pBdr>
      <w:ind w:left="-24" w:right="-24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helptab-unselected">
    <w:name w:val="helptab-unselected"/>
    <w:basedOn w:val="a"/>
    <w:rsid w:val="00AD0C9F"/>
    <w:pPr>
      <w:widowControl/>
      <w:shd w:val="clear" w:color="auto" w:fill="F5F7F1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tab-selected">
    <w:name w:val="helptab-selected"/>
    <w:basedOn w:val="a"/>
    <w:rsid w:val="00AD0C9F"/>
    <w:pPr>
      <w:widowControl/>
      <w:shd w:val="clear" w:color="auto" w:fill="D0D9BD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tabs">
    <w:name w:val="helptabs"/>
    <w:basedOn w:val="a"/>
    <w:rsid w:val="00AD0C9F"/>
    <w:pPr>
      <w:widowControl/>
      <w:shd w:val="clear" w:color="auto" w:fill="F5F7F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header">
    <w:name w:val="pageheader"/>
    <w:basedOn w:val="a"/>
    <w:rsid w:val="00AD0C9F"/>
    <w:pPr>
      <w:widowControl/>
      <w:pBdr>
        <w:bottom w:val="single" w:sz="6" w:space="4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title">
    <w:name w:val="page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36"/>
      <w:szCs w:val="36"/>
    </w:rPr>
  </w:style>
  <w:style w:type="paragraph" w:customStyle="1" w:styleId="steptitle">
    <w:name w:val="steptitle"/>
    <w:basedOn w:val="a"/>
    <w:rsid w:val="00AD0C9F"/>
    <w:pPr>
      <w:widowControl/>
      <w:spacing w:before="100" w:beforeAutospacing="1" w:after="105"/>
      <w:jc w:val="left"/>
    </w:pPr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paragraph" w:customStyle="1" w:styleId="substeptitle">
    <w:name w:val="substeptitle"/>
    <w:basedOn w:val="a"/>
    <w:rsid w:val="00AD0C9F"/>
    <w:pPr>
      <w:widowControl/>
      <w:spacing w:before="30" w:after="60"/>
      <w:ind w:left="60" w:right="60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stepdesc">
    <w:name w:val="stepdesc"/>
    <w:basedOn w:val="a"/>
    <w:rsid w:val="00AD0C9F"/>
    <w:pPr>
      <w:widowControl/>
      <w:spacing w:before="105" w:after="105" w:line="260" w:lineRule="atLeast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teplabel">
    <w:name w:val="steplabel"/>
    <w:basedOn w:val="a"/>
    <w:rsid w:val="00AD0C9F"/>
    <w:pPr>
      <w:widowControl/>
      <w:spacing w:before="100" w:beforeAutospacing="1" w:after="100" w:afterAutospacing="1"/>
      <w:ind w:right="60"/>
      <w:jc w:val="righ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submitbuttons">
    <w:name w:val="submitbuttons"/>
    <w:basedOn w:val="a"/>
    <w:rsid w:val="00AD0C9F"/>
    <w:pPr>
      <w:widowControl/>
      <w:spacing w:before="75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title">
    <w:name w:val="form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sectionbottom">
    <w:name w:val="sectionbottom"/>
    <w:basedOn w:val="a"/>
    <w:rsid w:val="00AD0C9F"/>
    <w:pPr>
      <w:widowControl/>
      <w:pBdr>
        <w:bottom w:val="single" w:sz="6" w:space="0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prow">
    <w:name w:val="toprow"/>
    <w:basedOn w:val="a"/>
    <w:rsid w:val="00AD0C9F"/>
    <w:pPr>
      <w:widowControl/>
      <w:pBdr>
        <w:top w:val="single" w:sz="12" w:space="0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letitle">
    <w:name w:val="tabletitle"/>
    <w:basedOn w:val="a"/>
    <w:rsid w:val="00AD0C9F"/>
    <w:pPr>
      <w:widowControl/>
      <w:pBdr>
        <w:bottom w:val="single" w:sz="12" w:space="2" w:color="E59A2F"/>
      </w:pBdr>
      <w:spacing w:before="120" w:after="30"/>
      <w:ind w:right="60"/>
      <w:jc w:val="left"/>
    </w:pPr>
    <w:rPr>
      <w:rFonts w:ascii="宋体" w:eastAsia="宋体" w:hAnsi="宋体" w:cs="宋体"/>
      <w:b/>
      <w:bCs/>
      <w:color w:val="8F4E0B"/>
      <w:kern w:val="0"/>
      <w:sz w:val="20"/>
      <w:szCs w:val="20"/>
    </w:rPr>
  </w:style>
  <w:style w:type="paragraph" w:customStyle="1" w:styleId="tabletitleops">
    <w:name w:val="tabletitleops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llwidth">
    <w:name w:val="fullwidt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ubheading">
    <w:name w:val="pagesub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5"/>
      <w:szCs w:val="15"/>
    </w:rPr>
  </w:style>
  <w:style w:type="paragraph" w:customStyle="1" w:styleId="logocell">
    <w:name w:val="logoce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nametitle-printable">
    <w:name w:val="spacenametitle-printable"/>
    <w:basedOn w:val="a"/>
    <w:rsid w:val="00AD0C9F"/>
    <w:pPr>
      <w:widowControl/>
      <w:spacing w:line="375" w:lineRule="atLeast"/>
      <w:jc w:val="left"/>
    </w:pPr>
    <w:rPr>
      <w:rFonts w:ascii="宋体" w:eastAsia="宋体" w:hAnsi="宋体" w:cs="宋体"/>
      <w:b/>
      <w:bCs/>
      <w:color w:val="999999"/>
      <w:kern w:val="0"/>
      <w:sz w:val="30"/>
      <w:szCs w:val="30"/>
    </w:rPr>
  </w:style>
  <w:style w:type="paragraph" w:customStyle="1" w:styleId="blogdate">
    <w:name w:val="blog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logsurtitle">
    <w:name w:val="blogsurtitle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post-listing">
    <w:name w:val="blog-post-listing"/>
    <w:basedOn w:val="a"/>
    <w:rsid w:val="00AD0C9F"/>
    <w:pPr>
      <w:widowControl/>
      <w:spacing w:before="100" w:beforeAutospacing="1" w:after="9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pagination">
    <w:name w:val="blog-pagina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ndsection">
    <w:name w:val="end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endsectionleftnav">
    <w:name w:val="endsectionleftnav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mallfont">
    <w:name w:val="small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5"/>
      <w:szCs w:val="15"/>
    </w:rPr>
  </w:style>
  <w:style w:type="paragraph" w:customStyle="1" w:styleId="descfont">
    <w:name w:val="desc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5"/>
      <w:szCs w:val="15"/>
    </w:rPr>
  </w:style>
  <w:style w:type="paragraph" w:customStyle="1" w:styleId="smallerfont">
    <w:name w:val="smaller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4"/>
      <w:szCs w:val="14"/>
    </w:rPr>
  </w:style>
  <w:style w:type="paragraph" w:customStyle="1" w:styleId="smalltext">
    <w:name w:val="small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greytext">
    <w:name w:val="grey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malltext-blue">
    <w:name w:val="smalltext-b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E59A2F"/>
      <w:kern w:val="0"/>
      <w:sz w:val="16"/>
      <w:szCs w:val="16"/>
    </w:rPr>
  </w:style>
  <w:style w:type="paragraph" w:customStyle="1" w:styleId="surtitle">
    <w:name w:val="surtitle"/>
    <w:basedOn w:val="a"/>
    <w:rsid w:val="00AD0C9F"/>
    <w:pPr>
      <w:widowControl/>
      <w:spacing w:before="100" w:beforeAutospacing="1" w:after="75"/>
      <w:ind w:left="15"/>
      <w:jc w:val="left"/>
    </w:pPr>
    <w:rPr>
      <w:rFonts w:ascii="宋体" w:eastAsia="宋体" w:hAnsi="宋体" w:cs="宋体"/>
      <w:color w:val="666666"/>
      <w:kern w:val="0"/>
      <w:szCs w:val="21"/>
    </w:rPr>
  </w:style>
  <w:style w:type="paragraph" w:customStyle="1" w:styleId="grid">
    <w:name w:val="grid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idhover">
    <w:name w:val="gridhover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">
    <w:name w:val="error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box">
    <w:name w:val="errorbox"/>
    <w:basedOn w:val="a"/>
    <w:rsid w:val="00AD0C9F"/>
    <w:pPr>
      <w:widowControl/>
      <w:pBdr>
        <w:top w:val="single" w:sz="6" w:space="4" w:color="CC0000"/>
        <w:left w:val="single" w:sz="6" w:space="4" w:color="CC0000"/>
        <w:bottom w:val="single" w:sz="6" w:space="4" w:color="CC0000"/>
        <w:right w:val="single" w:sz="6" w:space="4" w:color="CC0000"/>
      </w:pBdr>
      <w:shd w:val="clear" w:color="auto" w:fill="FFCCCC"/>
      <w:spacing w:before="75" w:after="75"/>
      <w:ind w:left="75"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message">
    <w:name w:val="error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C0000"/>
      <w:kern w:val="0"/>
      <w:sz w:val="20"/>
      <w:szCs w:val="20"/>
    </w:rPr>
  </w:style>
  <w:style w:type="paragraph" w:customStyle="1" w:styleId="success">
    <w:name w:val="succes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ccessbox">
    <w:name w:val="successbox"/>
    <w:basedOn w:val="a"/>
    <w:rsid w:val="00AD0C9F"/>
    <w:pPr>
      <w:widowControl/>
      <w:pBdr>
        <w:top w:val="single" w:sz="6" w:space="4" w:color="009900"/>
        <w:left w:val="single" w:sz="6" w:space="4" w:color="009900"/>
        <w:bottom w:val="single" w:sz="6" w:space="4" w:color="009900"/>
        <w:right w:val="single" w:sz="6" w:space="4" w:color="009900"/>
      </w:pBdr>
      <w:shd w:val="clear" w:color="auto" w:fill="DDFFDD"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viewnote">
    <w:name w:val="previewnote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FF0000"/>
      <w:kern w:val="0"/>
      <w:sz w:val="17"/>
      <w:szCs w:val="17"/>
    </w:rPr>
  </w:style>
  <w:style w:type="paragraph" w:customStyle="1" w:styleId="previewcontent">
    <w:name w:val="previewcontent"/>
    <w:basedOn w:val="a"/>
    <w:rsid w:val="00AD0C9F"/>
    <w:pPr>
      <w:widowControl/>
      <w:pBdr>
        <w:top w:val="single" w:sz="2" w:space="8" w:color="E59A2F"/>
        <w:left w:val="single" w:sz="6" w:space="8" w:color="E59A2F"/>
        <w:bottom w:val="single" w:sz="2" w:space="8" w:color="E59A2F"/>
        <w:right w:val="single" w:sz="6" w:space="8" w:color="E59A2F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content">
    <w:name w:val="messagecontent"/>
    <w:basedOn w:val="a"/>
    <w:rsid w:val="00AD0C9F"/>
    <w:pPr>
      <w:widowControl/>
      <w:shd w:val="clear" w:color="auto" w:fill="E0E0E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reatelink">
    <w:name w:val="create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0000"/>
      <w:kern w:val="0"/>
      <w:sz w:val="20"/>
      <w:szCs w:val="20"/>
    </w:rPr>
  </w:style>
  <w:style w:type="paragraph" w:customStyle="1" w:styleId="templateparameter">
    <w:name w:val="templateparamet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8B"/>
      <w:kern w:val="0"/>
      <w:sz w:val="14"/>
      <w:szCs w:val="14"/>
    </w:rPr>
  </w:style>
  <w:style w:type="paragraph" w:customStyle="1" w:styleId="key-diffs">
    <w:name w:val="key-diffs"/>
    <w:basedOn w:val="a"/>
    <w:rsid w:val="00AD0C9F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">
    <w:name w:val="diff"/>
    <w:basedOn w:val="a"/>
    <w:rsid w:val="00AD0C9F"/>
    <w:pPr>
      <w:widowControl/>
      <w:spacing w:before="240"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diff-added-lines">
    <w:name w:val="diff-added-line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added-words">
    <w:name w:val="diff-added-word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added-chars">
    <w:name w:val="diff-added-char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deleted-lines">
    <w:name w:val="diff-deleted-line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-deleted-words">
    <w:name w:val="diff-deleted-word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-deleted-chars">
    <w:name w:val="diff-deleted-char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error">
    <w:name w:val="differror"/>
    <w:basedOn w:val="a"/>
    <w:rsid w:val="00AD0C9F"/>
    <w:pPr>
      <w:widowControl/>
      <w:shd w:val="clear" w:color="auto" w:fill="A52A2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background">
    <w:name w:val="greybackground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box">
    <w:name w:val="greybox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rderedgreybox">
    <w:name w:val="borderedgreybox"/>
    <w:basedOn w:val="a"/>
    <w:rsid w:val="00AD0C9F"/>
    <w:pPr>
      <w:widowControl/>
      <w:shd w:val="clear" w:color="auto" w:fill="F0F0F0"/>
      <w:spacing w:before="100" w:beforeAutospacing="1" w:after="25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rderedlabelheading">
    <w:name w:val="borderedlabelheading"/>
    <w:basedOn w:val="a"/>
    <w:rsid w:val="00AD0C9F"/>
    <w:pPr>
      <w:widowControl/>
      <w:pBdr>
        <w:bottom w:val="single" w:sz="6" w:space="0" w:color="CCCCCC"/>
      </w:pBdr>
      <w:spacing w:before="100" w:beforeAutospacing="1" w:after="168"/>
      <w:jc w:val="left"/>
    </w:pPr>
    <w:rPr>
      <w:rFonts w:ascii="宋体" w:eastAsia="宋体" w:hAnsi="宋体" w:cs="宋体"/>
      <w:b/>
      <w:bCs/>
      <w:color w:val="333333"/>
      <w:kern w:val="0"/>
      <w:sz w:val="20"/>
      <w:szCs w:val="20"/>
    </w:rPr>
  </w:style>
  <w:style w:type="paragraph" w:customStyle="1" w:styleId="greyboxfilled">
    <w:name w:val="greyboxfilled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ghtgreybox">
    <w:name w:val="lightgreybox"/>
    <w:basedOn w:val="a"/>
    <w:rsid w:val="00AD0C9F"/>
    <w:pPr>
      <w:widowControl/>
      <w:shd w:val="clear" w:color="auto" w:fill="FAFAF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avbackgroundbox">
    <w:name w:val="navbackgroundbox"/>
    <w:basedOn w:val="a"/>
    <w:rsid w:val="00AD0C9F"/>
    <w:pPr>
      <w:widowControl/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FFFF"/>
      <w:kern w:val="0"/>
      <w:sz w:val="33"/>
      <w:szCs w:val="33"/>
    </w:rPr>
  </w:style>
  <w:style w:type="paragraph" w:customStyle="1" w:styleId="previewboxtop">
    <w:name w:val="previewboxtop"/>
    <w:basedOn w:val="a"/>
    <w:rsid w:val="00AD0C9F"/>
    <w:pPr>
      <w:widowControl/>
      <w:pBdr>
        <w:top w:val="single" w:sz="6" w:space="4" w:color="E59A2F"/>
        <w:left w:val="single" w:sz="6" w:space="4" w:color="E59A2F"/>
        <w:bottom w:val="single" w:sz="2" w:space="4" w:color="E59A2F"/>
        <w:right w:val="single" w:sz="6" w:space="4" w:color="E59A2F"/>
      </w:pBdr>
      <w:shd w:val="clear" w:color="auto" w:fill="F0F0F0"/>
      <w:spacing w:before="75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viewboxbottom">
    <w:name w:val="previewboxbottom"/>
    <w:basedOn w:val="a"/>
    <w:rsid w:val="00AD0C9F"/>
    <w:pPr>
      <w:widowControl/>
      <w:pBdr>
        <w:top w:val="single" w:sz="2" w:space="4" w:color="E59A2F"/>
        <w:left w:val="single" w:sz="6" w:space="4" w:color="E59A2F"/>
        <w:bottom w:val="single" w:sz="6" w:space="4" w:color="E59A2F"/>
        <w:right w:val="single" w:sz="6" w:space="4" w:color="E59A2F"/>
      </w:pBdr>
      <w:shd w:val="clear" w:color="auto" w:fill="F0F0F0"/>
      <w:spacing w:after="75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box">
    <w:name w:val="functionbox"/>
    <w:basedOn w:val="a"/>
    <w:rsid w:val="00AD0C9F"/>
    <w:pPr>
      <w:widowControl/>
      <w:pBdr>
        <w:top w:val="single" w:sz="6" w:space="2" w:color="E59A2F"/>
        <w:left w:val="single" w:sz="6" w:space="2" w:color="E59A2F"/>
        <w:bottom w:val="single" w:sz="6" w:space="2" w:color="E59A2F"/>
        <w:right w:val="single" w:sz="6" w:space="2" w:color="E59A2F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box-greyborder">
    <w:name w:val="functionbox-greyborder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normal">
    <w:name w:val="rownormal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alternate">
    <w:name w:val="rowalternate"/>
    <w:basedOn w:val="a"/>
    <w:rsid w:val="00AD0C9F"/>
    <w:pPr>
      <w:widowControl/>
      <w:shd w:val="clear" w:color="auto" w:fill="F7F7F7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alternatenobottomcolor">
    <w:name w:val="rowalternatenobottomcolor"/>
    <w:basedOn w:val="a"/>
    <w:rsid w:val="00AD0C9F"/>
    <w:pPr>
      <w:widowControl/>
      <w:shd w:val="clear" w:color="auto" w:fill="F7F7F7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highlight">
    <w:name w:val="rowhighlight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">
    <w:name w:val="toolbar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-eval">
    <w:name w:val="license-eval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-none">
    <w:name w:val="license-none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ttomshadow">
    <w:name w:val="bottomshad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ld">
    <w:name w:val="bo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logmonthnavigation">
    <w:name w:val="blogmonthnavigation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spacing w:after="240"/>
      <w:ind w:left="264" w:right="72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sidebar-items">
    <w:name w:val="blog-sidebar-item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listitems">
    <w:name w:val="bloglistitems"/>
    <w:basedOn w:val="a"/>
    <w:rsid w:val="00AD0C9F"/>
    <w:pPr>
      <w:widowControl/>
      <w:spacing w:before="120" w:after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group">
    <w:name w:val="searchgroup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groupheading">
    <w:name w:val="searchgroupheading"/>
    <w:basedOn w:val="a"/>
    <w:rsid w:val="00AD0C9F"/>
    <w:pPr>
      <w:widowControl/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FFFF"/>
      <w:kern w:val="0"/>
      <w:sz w:val="15"/>
      <w:szCs w:val="15"/>
    </w:rPr>
  </w:style>
  <w:style w:type="paragraph" w:customStyle="1" w:styleId="searchitem">
    <w:name w:val="search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itemselected">
    <w:name w:val="searchitemselected"/>
    <w:basedOn w:val="a"/>
    <w:rsid w:val="00AD0C9F"/>
    <w:pPr>
      <w:widowControl/>
      <w:shd w:val="clear" w:color="auto" w:fill="DDDDDD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permissionheading">
    <w:name w:val="permissionheading"/>
    <w:basedOn w:val="a"/>
    <w:rsid w:val="00AD0C9F"/>
    <w:pPr>
      <w:widowControl/>
      <w:pBdr>
        <w:top w:val="single" w:sz="2" w:space="0" w:color="auto"/>
        <w:left w:val="single" w:sz="2" w:space="0" w:color="auto"/>
        <w:bottom w:val="single" w:sz="6" w:space="0" w:color="BBBBBB"/>
        <w:right w:val="single" w:sz="2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permissiontab">
    <w:name w:val="permissiontab"/>
    <w:basedOn w:val="a"/>
    <w:rsid w:val="00AD0C9F"/>
    <w:pPr>
      <w:widowControl/>
      <w:pBdr>
        <w:top w:val="single" w:sz="2" w:space="0" w:color="auto"/>
        <w:left w:val="single" w:sz="6" w:space="0" w:color="auto"/>
        <w:bottom w:val="single" w:sz="2" w:space="0" w:color="auto"/>
        <w:right w:val="single" w:sz="2" w:space="0" w:color="auto"/>
      </w:pBdr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color w:val="FFFFFF"/>
      <w:kern w:val="0"/>
      <w:sz w:val="15"/>
      <w:szCs w:val="15"/>
    </w:rPr>
  </w:style>
  <w:style w:type="paragraph" w:customStyle="1" w:styleId="permissionsupertab">
    <w:name w:val="permissionsupertab"/>
    <w:basedOn w:val="a"/>
    <w:rsid w:val="00AD0C9F"/>
    <w:pPr>
      <w:widowControl/>
      <w:pBdr>
        <w:top w:val="single" w:sz="2" w:space="0" w:color="auto"/>
        <w:left w:val="single" w:sz="6" w:space="0" w:color="auto"/>
        <w:bottom w:val="single" w:sz="2" w:space="0" w:color="auto"/>
        <w:right w:val="single" w:sz="2" w:space="0" w:color="auto"/>
      </w:pBdr>
      <w:shd w:val="clear" w:color="auto" w:fill="8F4E0B"/>
      <w:spacing w:before="100" w:beforeAutospacing="1" w:after="100" w:afterAutospacing="1"/>
      <w:jc w:val="left"/>
    </w:pPr>
    <w:rPr>
      <w:rFonts w:ascii="宋体" w:eastAsia="宋体" w:hAnsi="宋体" w:cs="宋体"/>
      <w:color w:val="FFFFFF"/>
      <w:kern w:val="0"/>
      <w:sz w:val="20"/>
      <w:szCs w:val="20"/>
    </w:rPr>
  </w:style>
  <w:style w:type="paragraph" w:customStyle="1" w:styleId="permissioncell">
    <w:name w:val="permissioncell"/>
    <w:basedOn w:val="a"/>
    <w:rsid w:val="00AD0C9F"/>
    <w:pPr>
      <w:widowControl/>
      <w:pBdr>
        <w:top w:val="single" w:sz="2" w:space="0" w:color="auto"/>
        <w:bottom w:val="single" w:sz="2" w:space="0" w:color="auto"/>
        <w:right w:val="single" w:sz="2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tionpadded">
    <w:name w:val="optionpadd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view-controls">
    <w:name w:val="space-view-contro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links">
    <w:name w:val="greylink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operation-links">
    <w:name w:val="operation-links"/>
    <w:basedOn w:val="a"/>
    <w:rsid w:val="00AD0C9F"/>
    <w:pPr>
      <w:widowControl/>
      <w:spacing w:before="100" w:beforeAutospacing="1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navbar">
    <w:name w:val="greynavbar"/>
    <w:basedOn w:val="a"/>
    <w:rsid w:val="00AD0C9F"/>
    <w:pPr>
      <w:widowControl/>
      <w:pBdr>
        <w:top w:val="single" w:sz="6" w:space="0" w:color="E59A2F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erfloat">
    <w:name w:val="headerfloa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erfloatleft">
    <w:name w:val="headerfloatleft"/>
    <w:basedOn w:val="a"/>
    <w:rsid w:val="00AD0C9F"/>
    <w:pPr>
      <w:widowControl/>
      <w:spacing w:before="100" w:beforeAutospacing="1" w:after="150"/>
      <w:ind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formbox">
    <w:name w:val="greyformbox"/>
    <w:basedOn w:val="a"/>
    <w:rsid w:val="00AD0C9F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enpagehighlight">
    <w:name w:val="openpagehighlight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FFF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pageinsertlinks">
    <w:name w:val="editpageinsertlink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666666"/>
      <w:kern w:val="0"/>
      <w:sz w:val="15"/>
      <w:szCs w:val="15"/>
    </w:rPr>
  </w:style>
  <w:style w:type="paragraph" w:customStyle="1" w:styleId="heatmap">
    <w:name w:val="heatmap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ggleformdiv">
    <w:name w:val="toggleformdiv"/>
    <w:basedOn w:val="a"/>
    <w:rsid w:val="00AD0C9F"/>
    <w:pPr>
      <w:widowControl/>
      <w:pBdr>
        <w:top w:val="single" w:sz="6" w:space="0" w:color="A7A6AA"/>
        <w:left w:val="single" w:sz="6" w:space="0" w:color="A7A6AA"/>
        <w:bottom w:val="single" w:sz="6" w:space="0" w:color="A7A6AA"/>
        <w:right w:val="single" w:sz="6" w:space="0" w:color="A7A6AA"/>
      </w:pBdr>
      <w:shd w:val="clear" w:color="auto" w:fill="FFFFFF"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gleinfodiv">
    <w:name w:val="toogleinfodiv"/>
    <w:basedOn w:val="a"/>
    <w:rsid w:val="00AD0C9F"/>
    <w:pPr>
      <w:widowControl/>
      <w:pBdr>
        <w:top w:val="single" w:sz="6" w:space="4" w:color="A7A6AA"/>
        <w:left w:val="single" w:sz="6" w:space="4" w:color="A7A6AA"/>
        <w:bottom w:val="single" w:sz="6" w:space="4" w:color="A7A6AA"/>
        <w:right w:val="single" w:sz="6" w:space="4" w:color="A7A6AA"/>
      </w:pBdr>
      <w:shd w:val="clear" w:color="auto" w:fill="FFFFFF"/>
      <w:spacing w:before="150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inputsection">
    <w:name w:val="inputsection"/>
    <w:basedOn w:val="a"/>
    <w:rsid w:val="00AD0C9F"/>
    <w:pPr>
      <w:widowControl/>
      <w:spacing w:before="100" w:beforeAutospacing="1" w:after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d">
    <w:name w:val="replaced"/>
    <w:basedOn w:val="a"/>
    <w:rsid w:val="00AD0C9F"/>
    <w:pPr>
      <w:widowControl/>
      <w:shd w:val="clear" w:color="auto" w:fill="33CC66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ppadding">
    <w:name w:val="toppadding"/>
    <w:basedOn w:val="a"/>
    <w:rsid w:val="00AD0C9F"/>
    <w:pPr>
      <w:widowControl/>
      <w:spacing w:before="30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block">
    <w:name w:val="form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rror-block">
    <w:name w:val="form-error-block"/>
    <w:basedOn w:val="a"/>
    <w:rsid w:val="00AD0C9F"/>
    <w:pPr>
      <w:widowControl/>
      <w:pBdr>
        <w:top w:val="single" w:sz="6" w:space="0" w:color="F0F0F0"/>
        <w:bottom w:val="single" w:sz="6" w:space="0" w:color="F0F0F0"/>
      </w:pBdr>
      <w:shd w:val="clear" w:color="auto" w:fill="FFCCCC"/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lement-large">
    <w:name w:val="form-element-lar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24"/>
      <w:szCs w:val="24"/>
    </w:rPr>
  </w:style>
  <w:style w:type="paragraph" w:customStyle="1" w:styleId="form-element-small">
    <w:name w:val="form-element-sma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form-header">
    <w:name w:val="form-header"/>
    <w:basedOn w:val="a"/>
    <w:rsid w:val="00AD0C9F"/>
    <w:pPr>
      <w:widowControl/>
      <w:pBdr>
        <w:top w:val="single" w:sz="6" w:space="9" w:color="F0F0F0"/>
        <w:bottom w:val="single" w:sz="6" w:space="9" w:color="F0F0F0"/>
      </w:pBdr>
      <w:shd w:val="clear" w:color="auto" w:fill="FFFFE0"/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xample">
    <w:name w:val="form-examp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88888"/>
      <w:kern w:val="0"/>
      <w:sz w:val="17"/>
      <w:szCs w:val="17"/>
    </w:rPr>
  </w:style>
  <w:style w:type="paragraph" w:customStyle="1" w:styleId="form-divider">
    <w:name w:val="form-divider"/>
    <w:basedOn w:val="a"/>
    <w:rsid w:val="00AD0C9F"/>
    <w:pPr>
      <w:widowControl/>
      <w:pBdr>
        <w:bottom w:val="single" w:sz="6" w:space="0" w:color="CCCCCC"/>
      </w:pBdr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button">
    <w:name w:val="confluence-button"/>
    <w:basedOn w:val="a"/>
    <w:rsid w:val="00AD0C9F"/>
    <w:pPr>
      <w:widowControl/>
      <w:pBdr>
        <w:top w:val="single" w:sz="6" w:space="4" w:color="AAAAAA"/>
        <w:left w:val="single" w:sz="6" w:space="8" w:color="AAAAAA"/>
        <w:bottom w:val="single" w:sz="6" w:space="4" w:color="AAAAAA"/>
        <w:right w:val="single" w:sz="6" w:space="8" w:color="AAAAAA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red">
    <w:name w:val="status-r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80000"/>
      <w:kern w:val="0"/>
      <w:sz w:val="20"/>
      <w:szCs w:val="20"/>
    </w:rPr>
  </w:style>
  <w:style w:type="paragraph" w:customStyle="1" w:styleId="status-green">
    <w:name w:val="status-gree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8800"/>
      <w:kern w:val="0"/>
      <w:sz w:val="20"/>
      <w:szCs w:val="20"/>
    </w:rPr>
  </w:style>
  <w:style w:type="paragraph" w:customStyle="1" w:styleId="person">
    <w:name w:val="person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infotable">
    <w:name w:val="pageinfotable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infolayouttable">
    <w:name w:val="pageinfolayout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moryusagebar">
    <w:name w:val="memoryusag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br">
    <w:name w:val="nob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ntsizebigger">
    <w:name w:val="fontsizebigger"/>
    <w:basedOn w:val="a"/>
    <w:rsid w:val="00AD0C9F"/>
    <w:pPr>
      <w:widowControl/>
      <w:spacing w:before="100" w:beforeAutospacing="1" w:after="100" w:afterAutospacing="1" w:line="280" w:lineRule="atLeast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fontsizedefault">
    <w:name w:val="fontsizedefault"/>
    <w:basedOn w:val="a"/>
    <w:rsid w:val="00AD0C9F"/>
    <w:pPr>
      <w:widowControl/>
      <w:spacing w:before="100" w:beforeAutospacing="1" w:after="100" w:afterAutospacing="1" w:line="312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ntsizesmaller">
    <w:name w:val="fontsizesmaller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earboth">
    <w:name w:val="clearbot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ificationgreyside">
    <w:name w:val="notificationgreyside"/>
    <w:basedOn w:val="a"/>
    <w:rsid w:val="00AD0C9F"/>
    <w:pPr>
      <w:widowControl/>
      <w:pBdr>
        <w:top w:val="single" w:sz="6" w:space="2" w:color="DDDDDD"/>
        <w:bottom w:val="single" w:sz="6" w:space="2" w:color="DDDDDD"/>
      </w:pBdr>
      <w:spacing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ificationdigest">
    <w:name w:val="notificationdige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rkblue">
    <w:name w:val="darkb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3366"/>
      <w:kern w:val="0"/>
      <w:sz w:val="20"/>
      <w:szCs w:val="20"/>
    </w:rPr>
  </w:style>
  <w:style w:type="paragraph" w:customStyle="1" w:styleId="grey">
    <w:name w:val="gre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quick-search">
    <w:name w:val="quick-search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illabel">
    <w:name w:val="mail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666666"/>
      <w:kern w:val="0"/>
      <w:sz w:val="20"/>
      <w:szCs w:val="20"/>
    </w:rPr>
  </w:style>
  <w:style w:type="paragraph" w:customStyle="1" w:styleId="unparented">
    <w:name w:val="unparented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rented">
    <w:name w:val="parent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mail">
    <w:name w:val="selectedmail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FFF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xcerpt">
    <w:name w:val="excerp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ptcha">
    <w:name w:val="captch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ptcha-image">
    <w:name w:val="captcha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-close-button">
    <w:name w:val="message-close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n-label">
    <w:name w:val="on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9900"/>
      <w:kern w:val="0"/>
      <w:sz w:val="20"/>
      <w:szCs w:val="20"/>
    </w:rPr>
  </w:style>
  <w:style w:type="paragraph" w:customStyle="1" w:styleId="yes-label">
    <w:name w:val="yes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9900"/>
      <w:kern w:val="0"/>
      <w:sz w:val="20"/>
      <w:szCs w:val="20"/>
    </w:rPr>
  </w:style>
  <w:style w:type="paragraph" w:customStyle="1" w:styleId="off-label">
    <w:name w:val="off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990000"/>
      <w:kern w:val="0"/>
      <w:sz w:val="20"/>
      <w:szCs w:val="20"/>
    </w:rPr>
  </w:style>
  <w:style w:type="paragraph" w:customStyle="1" w:styleId="no-label">
    <w:name w:val="no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990000"/>
      <w:kern w:val="0"/>
      <w:sz w:val="20"/>
      <w:szCs w:val="20"/>
    </w:rPr>
  </w:style>
  <w:style w:type="paragraph" w:customStyle="1" w:styleId="progress-fill-color">
    <w:name w:val="progress-fill-color"/>
    <w:basedOn w:val="a"/>
    <w:rsid w:val="00AD0C9F"/>
    <w:pPr>
      <w:widowControl/>
      <w:shd w:val="clear" w:color="auto" w:fill="00DF0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gress-background-color">
    <w:name w:val="progress-background-color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aligning-container">
    <w:name w:val="vertical-center-aligning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div-outer">
    <w:name w:val="vertical-center-div-outer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div-inner">
    <w:name w:val="vertical-center-div-inner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-progress">
    <w:name w:val="in-progress"/>
    <w:basedOn w:val="a"/>
    <w:rsid w:val="00AD0C9F"/>
    <w:pPr>
      <w:widowControl/>
      <w:shd w:val="clear" w:color="auto" w:fill="CC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heading">
    <w:name w:val="sub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22222"/>
      <w:kern w:val="0"/>
      <w:sz w:val="20"/>
      <w:szCs w:val="20"/>
    </w:rPr>
  </w:style>
  <w:style w:type="paragraph" w:customStyle="1" w:styleId="wiki-content">
    <w:name w:val="wiki-content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iki-content-preview">
    <w:name w:val="wiki-content-preview"/>
    <w:basedOn w:val="a"/>
    <w:rsid w:val="00AD0C9F"/>
    <w:pPr>
      <w:widowControl/>
      <w:pBdr>
        <w:left w:val="single" w:sz="6" w:space="4" w:color="E59A2F"/>
        <w:right w:val="single" w:sz="6" w:space="4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cecontentbody">
    <w:name w:val="mcecontentbody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-navigation">
    <w:name w:val="tab-navigation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bar">
    <w:name w:val="ajs-menu-bar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">
    <w:name w:val="panel"/>
    <w:basedOn w:val="a"/>
    <w:rsid w:val="00AD0C9F"/>
    <w:pPr>
      <w:widowControl/>
      <w:pBdr>
        <w:top w:val="single" w:sz="6" w:space="0" w:color="E59A2F"/>
        <w:left w:val="single" w:sz="6" w:space="0" w:color="E59A2F"/>
        <w:bottom w:val="single" w:sz="6" w:space="0" w:color="E59A2F"/>
        <w:right w:val="single" w:sz="6" w:space="0" w:color="E59A2F"/>
      </w:pBdr>
      <w:shd w:val="clear" w:color="auto" w:fill="F0F0F0"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lertpanel">
    <w:name w:val="alertpanel"/>
    <w:basedOn w:val="a"/>
    <w:rsid w:val="00AD0C9F"/>
    <w:pPr>
      <w:widowControl/>
      <w:pBdr>
        <w:top w:val="single" w:sz="6" w:space="6" w:color="CC0000"/>
        <w:left w:val="single" w:sz="6" w:space="6" w:color="CC0000"/>
        <w:bottom w:val="single" w:sz="6" w:space="6" w:color="CC0000"/>
        <w:right w:val="single" w:sz="6" w:space="6" w:color="CC0000"/>
      </w:pBdr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panel">
    <w:name w:val="infopanel"/>
    <w:basedOn w:val="a"/>
    <w:rsid w:val="00AD0C9F"/>
    <w:pPr>
      <w:widowControl/>
      <w:pBdr>
        <w:top w:val="single" w:sz="6" w:space="6" w:color="6699CC"/>
        <w:left w:val="single" w:sz="6" w:space="6" w:color="6699CC"/>
        <w:bottom w:val="single" w:sz="6" w:space="6" w:color="6699CC"/>
        <w:right w:val="single" w:sz="6" w:space="6" w:color="6699CC"/>
      </w:pBdr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panel-heading">
    <w:name w:val="infopanel-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asicpanelcontainer">
    <w:name w:val="basicpanelcontainer"/>
    <w:basedOn w:val="a"/>
    <w:rsid w:val="00AD0C9F"/>
    <w:pPr>
      <w:widowControl/>
      <w:pBdr>
        <w:top w:val="single" w:sz="6" w:space="0" w:color="E59A2F"/>
        <w:left w:val="single" w:sz="6" w:space="0" w:color="E59A2F"/>
        <w:bottom w:val="single" w:sz="6" w:space="0" w:color="E59A2F"/>
        <w:right w:val="single" w:sz="6" w:space="0" w:color="E59A2F"/>
      </w:pBdr>
      <w:spacing w:before="30" w:after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sicpaneltitle">
    <w:name w:val="basicpaneltitle"/>
    <w:basedOn w:val="a"/>
    <w:rsid w:val="00AD0C9F"/>
    <w:pPr>
      <w:widowControl/>
      <w:shd w:val="clear" w:color="auto" w:fill="F0F0F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asicpanelbody">
    <w:name w:val="basicpanelbody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header">
    <w:name w:val="panelheader"/>
    <w:basedOn w:val="a"/>
    <w:rsid w:val="00AD0C9F"/>
    <w:pPr>
      <w:widowControl/>
      <w:pBdr>
        <w:bottom w:val="single" w:sz="6" w:space="0" w:color="E59A2F"/>
      </w:pBdr>
      <w:shd w:val="clear" w:color="auto" w:fill="F0F0F0"/>
      <w:spacing w:before="100" w:beforeAutospacing="1" w:after="100" w:afterAutospacing="1" w:line="480" w:lineRule="auto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header">
    <w:name w:val="codeheader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content">
    <w:name w:val="panelcontent"/>
    <w:basedOn w:val="a"/>
    <w:rsid w:val="00AD0C9F"/>
    <w:pPr>
      <w:widowControl/>
      <w:shd w:val="clear" w:color="auto" w:fill="F0F0F0"/>
      <w:jc w:val="left"/>
    </w:pPr>
    <w:rPr>
      <w:rFonts w:ascii="宋体" w:eastAsia="宋体" w:hAnsi="宋体" w:cs="宋体"/>
      <w:color w:val="000000"/>
      <w:kern w:val="0"/>
      <w:sz w:val="23"/>
      <w:szCs w:val="23"/>
    </w:rPr>
  </w:style>
  <w:style w:type="paragraph" w:customStyle="1" w:styleId="preformattedheader">
    <w:name w:val="preformattedheader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content">
    <w:name w:val="codecontent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content">
    <w:name w:val="preformattedcontent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macro">
    <w:name w:val="panelmacro"/>
    <w:basedOn w:val="a"/>
    <w:rsid w:val="00AD0C9F"/>
    <w:pPr>
      <w:widowControl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macro">
    <w:name w:val="searchmacro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ssmacro">
    <w:name w:val="rss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">
    <w:name w:val="code"/>
    <w:basedOn w:val="a"/>
    <w:rsid w:val="00AD0C9F"/>
    <w:pPr>
      <w:widowControl/>
      <w:pBdr>
        <w:top w:val="dashed" w:sz="6" w:space="0" w:color="auto"/>
        <w:left w:val="dashed" w:sz="6" w:space="0" w:color="auto"/>
        <w:bottom w:val="dashed" w:sz="6" w:space="0" w:color="auto"/>
        <w:right w:val="dashed" w:sz="6" w:space="0" w:color="auto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">
    <w:name w:val="preformatted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-keyword">
    <w:name w:val="code-key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91"/>
      <w:kern w:val="0"/>
      <w:sz w:val="20"/>
      <w:szCs w:val="20"/>
    </w:rPr>
  </w:style>
  <w:style w:type="paragraph" w:customStyle="1" w:styleId="code-object">
    <w:name w:val="code-objec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910091"/>
      <w:kern w:val="0"/>
      <w:sz w:val="20"/>
      <w:szCs w:val="20"/>
    </w:rPr>
  </w:style>
  <w:style w:type="paragraph" w:customStyle="1" w:styleId="code-quote">
    <w:name w:val="code-quo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9100"/>
      <w:kern w:val="0"/>
      <w:sz w:val="20"/>
      <w:szCs w:val="20"/>
    </w:rPr>
  </w:style>
  <w:style w:type="paragraph" w:customStyle="1" w:styleId="code-comment">
    <w:name w:val="code-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code-tag">
    <w:name w:val="code-ta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91"/>
      <w:kern w:val="0"/>
      <w:sz w:val="20"/>
      <w:szCs w:val="20"/>
    </w:rPr>
  </w:style>
  <w:style w:type="paragraph" w:customStyle="1" w:styleId="recentlyupdateditem">
    <w:name w:val="recentlyupdateditem"/>
    <w:basedOn w:val="a"/>
    <w:rsid w:val="00AD0C9F"/>
    <w:pPr>
      <w:widowControl/>
      <w:pBdr>
        <w:top w:val="single" w:sz="6" w:space="0" w:color="F0F0F0"/>
        <w:bottom w:val="single" w:sz="6" w:space="0" w:color="F0F0F0"/>
      </w:pBdr>
      <w:spacing w:before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recentlyupdateditems">
    <w:name w:val="morerecentlyupdateditems"/>
    <w:basedOn w:val="a"/>
    <w:rsid w:val="00AD0C9F"/>
    <w:pPr>
      <w:widowControl/>
      <w:spacing w:before="150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wait">
    <w:name w:val="icon-wa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browse-space">
    <w:name w:val="icon-browse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page">
    <w:name w:val="icon-add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page-disabled">
    <w:name w:val="icon-add-page-disabl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fav">
    <w:name w:val="icon-add-f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move-fav">
    <w:name w:val="icon-remove-f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home-page">
    <w:name w:val="icon-home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cently-updated-page">
    <w:name w:val="icon-recently-updated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page">
    <w:name w:val="icon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mment">
    <w:name w:val="icon-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pace">
    <w:name w:val="icon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personal-space">
    <w:name w:val="icon-personal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user">
    <w:name w:val="icon-us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group">
    <w:name w:val="icon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blog">
    <w:name w:val="icon-b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trackback">
    <w:name w:val="icon-trackba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mail">
    <w:name w:val="icon-mai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tatus">
    <w:name w:val="icon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how-more">
    <w:name w:val="icon-show-mor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how-less">
    <w:name w:val="icon-show-les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df">
    <w:name w:val="icon-file-pdf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image">
    <w:name w:val="icon-file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xml">
    <w:name w:val="icon-file-xm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html">
    <w:name w:val="icon-file-htm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java">
    <w:name w:val="icon-file-jav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text">
    <w:name w:val="icon-file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zip">
    <w:name w:val="icon-file-zi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97-template">
    <w:name w:val="icon-file-excel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97-template">
    <w:name w:val="icon-file-powerpoint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97-template">
    <w:name w:val="icon-file-word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97">
    <w:name w:val="icon-file-excel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97">
    <w:name w:val="icon-file-powerpoint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97">
    <w:name w:val="icon-file-word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-macro">
    <w:name w:val="icon-file-excel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">
    <w:name w:val="icon-file-exc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-template">
    <w:name w:val="icon-file-excel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macro">
    <w:name w:val="icon-file-powerpoint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">
    <w:name w:val="icon-file-powerpoi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slideshow">
    <w:name w:val="icon-file-powerpoint-slidesh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template">
    <w:name w:val="icon-file-powerpoint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">
    <w:name w:val="icon-file-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-template">
    <w:name w:val="icon-file-word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multimedia">
    <w:name w:val="icon-file-multimedi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unknown">
    <w:name w:val="icon-file-unkn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move">
    <w:name w:val="icon-remo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edit">
    <w:name w:val="icon-ed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essage">
    <w:name w:val="notemessage"/>
    <w:basedOn w:val="a"/>
    <w:rsid w:val="00AD0C9F"/>
    <w:pPr>
      <w:widowControl/>
      <w:pBdr>
        <w:top w:val="single" w:sz="6" w:space="4" w:color="F0C000"/>
        <w:left w:val="single" w:sz="6" w:space="4" w:color="F0C000"/>
        <w:bottom w:val="single" w:sz="6" w:space="4" w:color="F0C000"/>
        <w:right w:val="single" w:sz="6" w:space="4" w:color="F0C000"/>
      </w:pBdr>
      <w:shd w:val="clear" w:color="auto" w:fill="FFFFCE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message">
    <w:name w:val="warningmessage"/>
    <w:basedOn w:val="a"/>
    <w:rsid w:val="00AD0C9F"/>
    <w:pPr>
      <w:widowControl/>
      <w:pBdr>
        <w:top w:val="single" w:sz="6" w:space="4" w:color="CC0000"/>
        <w:left w:val="single" w:sz="6" w:space="4" w:color="CC0000"/>
        <w:bottom w:val="single" w:sz="6" w:space="4" w:color="CC0000"/>
        <w:right w:val="single" w:sz="6" w:space="4" w:color="CC0000"/>
      </w:pBdr>
      <w:shd w:val="clear" w:color="auto" w:fill="FFCCCC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message">
    <w:name w:val="infomessage"/>
    <w:basedOn w:val="a"/>
    <w:rsid w:val="00AD0C9F"/>
    <w:pPr>
      <w:widowControl/>
      <w:pBdr>
        <w:top w:val="single" w:sz="6" w:space="4" w:color="6699CC"/>
        <w:left w:val="single" w:sz="6" w:space="4" w:color="6699CC"/>
        <w:bottom w:val="single" w:sz="6" w:space="4" w:color="6699CC"/>
        <w:right w:val="single" w:sz="6" w:space="4" w:color="6699CC"/>
      </w:pBdr>
      <w:shd w:val="clear" w:color="auto" w:fill="D8E4F1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pmessage">
    <w:name w:val="tipmessage"/>
    <w:basedOn w:val="a"/>
    <w:rsid w:val="00AD0C9F"/>
    <w:pPr>
      <w:widowControl/>
      <w:pBdr>
        <w:top w:val="single" w:sz="6" w:space="4" w:color="009900"/>
        <w:left w:val="single" w:sz="6" w:space="4" w:color="009900"/>
        <w:bottom w:val="single" w:sz="6" w:space="4" w:color="009900"/>
        <w:right w:val="single" w:sz="6" w:space="4" w:color="009900"/>
      </w:pBdr>
      <w:shd w:val="clear" w:color="auto" w:fill="DDFFDD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macropadding">
    <w:name w:val="informationmacropad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acro">
    <w:name w:val="notemacro"/>
    <w:basedOn w:val="a"/>
    <w:rsid w:val="00AD0C9F"/>
    <w:pPr>
      <w:widowControl/>
      <w:shd w:val="clear" w:color="auto" w:fill="FFFFCE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panel">
    <w:name w:val="warningpanel"/>
    <w:basedOn w:val="a"/>
    <w:rsid w:val="00AD0C9F"/>
    <w:pPr>
      <w:widowControl/>
      <w:pBdr>
        <w:top w:val="single" w:sz="6" w:space="6" w:color="F0C000"/>
        <w:left w:val="single" w:sz="6" w:space="6" w:color="F0C000"/>
        <w:bottom w:val="single" w:sz="6" w:space="6" w:color="F0C000"/>
        <w:right w:val="single" w:sz="6" w:space="6" w:color="F0C000"/>
      </w:pBdr>
      <w:shd w:val="clear" w:color="auto" w:fill="FFFFCE"/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pmacro">
    <w:name w:val="tipmacro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macro">
    <w:name w:val="warningmacro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macro">
    <w:name w:val="infomacro"/>
    <w:basedOn w:val="a"/>
    <w:rsid w:val="00AD0C9F"/>
    <w:pPr>
      <w:widowControl/>
      <w:shd w:val="clear" w:color="auto" w:fill="D8E4F1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tionmacro">
    <w:name w:val="section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name-in-autocomplete-list">
    <w:name w:val="username-in-autocomplete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age-inherited-permissions-owner-div">
    <w:name w:val="page-inherited-permissions-owner-div"/>
    <w:basedOn w:val="a"/>
    <w:rsid w:val="00AD0C9F"/>
    <w:pPr>
      <w:widowControl/>
      <w:spacing w:before="24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inherited-permissions-table-desc">
    <w:name w:val="page-inherited-permissions-table-desc"/>
    <w:basedOn w:val="a"/>
    <w:rsid w:val="00AD0C9F"/>
    <w:pPr>
      <w:widowControl/>
      <w:spacing w:before="120" w:after="100" w:afterAutospacing="1"/>
      <w:ind w:left="432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permissions-label">
    <w:name w:val="page-permissions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permissions-table">
    <w:name w:val="page-permissions-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detail-column">
    <w:name w:val="permission-detail-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ermission-entity">
    <w:name w:val="permission-entit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entity-display-name">
    <w:name w:val="permission-entity-display-name"/>
    <w:basedOn w:val="a"/>
    <w:rsid w:val="00AD0C9F"/>
    <w:pPr>
      <w:widowControl/>
      <w:spacing w:before="100" w:beforeAutospacing="1" w:after="100" w:afterAutospacing="1"/>
      <w:ind w:left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entity-name-wrap">
    <w:name w:val="permission-entity-name-wra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follow-user-box">
    <w:name w:val="follow-user-bo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debar-collapse">
    <w:name w:val="sidebar-collapse"/>
    <w:basedOn w:val="a"/>
    <w:rsid w:val="00AD0C9F"/>
    <w:pPr>
      <w:widowControl/>
      <w:shd w:val="clear" w:color="auto" w:fill="CCCCCC"/>
      <w:spacing w:before="100" w:beforeAutospacing="1" w:after="100" w:afterAutospacing="1"/>
      <w:ind w:right="-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ree">
    <w:name w:val="ui-tree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content-hover">
    <w:name w:val="ajs-content-hov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labels-input">
    <w:name w:val="labels-input"/>
    <w:basedOn w:val="a"/>
    <w:rsid w:val="00AD0C9F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s-tip">
    <w:name w:val="labels-tip"/>
    <w:basedOn w:val="a"/>
    <w:rsid w:val="00AD0C9F"/>
    <w:pPr>
      <w:widowControl/>
      <w:spacing w:before="72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suggested-label">
    <w:name w:val="suggested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or-icon">
    <w:name w:val="editor-icon"/>
    <w:basedOn w:val="a"/>
    <w:rsid w:val="00AD0C9F"/>
    <w:pPr>
      <w:widowControl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or-title">
    <w:name w:val="editor-title"/>
    <w:basedOn w:val="a"/>
    <w:rsid w:val="00AD0C9F"/>
    <w:pPr>
      <w:widowControl/>
      <w:pBdr>
        <w:bottom w:val="single" w:sz="6" w:space="0" w:color="DDDDDD"/>
      </w:pBdr>
      <w:spacing w:before="150" w:after="150"/>
      <w:jc w:val="left"/>
    </w:pPr>
    <w:rPr>
      <w:rFonts w:ascii="宋体" w:eastAsia="宋体" w:hAnsi="宋体" w:cs="宋体"/>
      <w:color w:val="222222"/>
      <w:kern w:val="0"/>
      <w:sz w:val="24"/>
      <w:szCs w:val="24"/>
    </w:rPr>
  </w:style>
  <w:style w:type="paragraph" w:customStyle="1" w:styleId="statuslist">
    <w:name w:val="statuslist"/>
    <w:basedOn w:val="a"/>
    <w:rsid w:val="00AD0C9F"/>
    <w:pPr>
      <w:widowControl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actions">
    <w:name w:val="status-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tatus-block">
    <w:name w:val="status-block"/>
    <w:basedOn w:val="a"/>
    <w:rsid w:val="00AD0C9F"/>
    <w:pPr>
      <w:widowControl/>
      <w:shd w:val="clear" w:color="auto" w:fill="F0F0F0"/>
      <w:spacing w:before="100" w:beforeAutospacing="1" w:after="150"/>
      <w:ind w:firstLine="3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global-actions">
    <w:name w:val="status-global-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">
    <w:name w:val="gadg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-macro">
    <w:name w:val="selected-macro"/>
    <w:basedOn w:val="a"/>
    <w:rsid w:val="00AD0C9F"/>
    <w:pPr>
      <w:widowControl/>
      <w:shd w:val="clear" w:color="auto" w:fill="FFF3C5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example">
    <w:name w:val="macro-examp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freeform-input">
    <w:name w:val="macro-freeform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body-div">
    <w:name w:val="macro-body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iv">
    <w:name w:val="macro-param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blanket-shim">
    <w:name w:val="aui-blanket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down-shim">
    <w:name w:val="dropdown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inline-dialog-shim">
    <w:name w:val="inline-dialog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">
    <w:name w:val="ajs-drop-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are-page-progress">
    <w:name w:val="share-page-progress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are-page-progress-container-inner">
    <w:name w:val="share-page-progress-container-inner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header">
    <w:name w:val="comment-header"/>
    <w:basedOn w:val="a"/>
    <w:rsid w:val="00AD0C9F"/>
    <w:pPr>
      <w:widowControl/>
      <w:spacing w:before="100" w:beforeAutospacing="1" w:after="100" w:afterAutospacing="1" w:line="432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lobal-comment-actions">
    <w:name w:val="global-comment-actions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threads">
    <w:name w:val="comment-threads"/>
    <w:basedOn w:val="a"/>
    <w:rsid w:val="00AD0C9F"/>
    <w:pPr>
      <w:widowControl/>
      <w:spacing w:before="100" w:before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ancybigiframe">
    <w:name w:val="fancy_bigifram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ttachments-drop-zone">
    <w:name w:val="attachments-drop-zone"/>
    <w:basedOn w:val="a"/>
    <w:rsid w:val="00AD0C9F"/>
    <w:pPr>
      <w:widowControl/>
      <w:pBdr>
        <w:top w:val="dashed" w:sz="18" w:space="19" w:color="EEEEEE"/>
        <w:left w:val="dashed" w:sz="18" w:space="19" w:color="EEEEEE"/>
        <w:bottom w:val="dashed" w:sz="18" w:space="19" w:color="EEEEEE"/>
        <w:right w:val="dashed" w:sz="18" w:space="19" w:color="EEEEEE"/>
      </w:pBdr>
      <w:spacing w:before="100" w:beforeAutospacing="1" w:after="100" w:afterAutospacing="1"/>
      <w:jc w:val="center"/>
    </w:pPr>
    <w:rPr>
      <w:rFonts w:ascii="宋体" w:eastAsia="宋体" w:hAnsi="宋体" w:cs="宋体"/>
      <w:b/>
      <w:bCs/>
      <w:color w:val="CCCCCC"/>
      <w:kern w:val="0"/>
      <w:sz w:val="36"/>
      <w:szCs w:val="36"/>
    </w:rPr>
  </w:style>
  <w:style w:type="paragraph" w:customStyle="1" w:styleId="drop-zone-on-hover">
    <w:name w:val="drop-zone-on-hover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helper-hidden">
    <w:name w:val="ui-helper-hidde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ui-helper-reset">
    <w:name w:val="ui-helper-rese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ui-helper-clearfix">
    <w:name w:val="ui-helper-clear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helper-zfix">
    <w:name w:val="ui-helper-z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">
    <w:name w:val="ui-icon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-overlay">
    <w:name w:val="ui-widget-overlay"/>
    <w:basedOn w:val="a"/>
    <w:rsid w:val="00AD0C9F"/>
    <w:pPr>
      <w:widowControl/>
      <w:shd w:val="clear" w:color="auto" w:fill="AAAAA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">
    <w:name w:val="ui-widget"/>
    <w:basedOn w:val="a"/>
    <w:rsid w:val="00AD0C9F"/>
    <w:pPr>
      <w:widowControl/>
      <w:spacing w:before="100" w:beforeAutospacing="1" w:after="100" w:afterAutospacing="1"/>
      <w:jc w:val="left"/>
    </w:pPr>
    <w:rPr>
      <w:rFonts w:ascii="Verdana" w:eastAsia="宋体" w:hAnsi="Verdana" w:cs="宋体"/>
      <w:color w:val="000000"/>
      <w:kern w:val="0"/>
      <w:sz w:val="26"/>
      <w:szCs w:val="26"/>
    </w:rPr>
  </w:style>
  <w:style w:type="paragraph" w:customStyle="1" w:styleId="ui-widget-content">
    <w:name w:val="ui-widget-content"/>
    <w:basedOn w:val="a"/>
    <w:rsid w:val="00AD0C9F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222222"/>
      <w:kern w:val="0"/>
      <w:sz w:val="20"/>
      <w:szCs w:val="20"/>
    </w:rPr>
  </w:style>
  <w:style w:type="paragraph" w:customStyle="1" w:styleId="ui-widget-header">
    <w:name w:val="ui-widget-header"/>
    <w:basedOn w:val="a"/>
    <w:rsid w:val="00AD0C9F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CCCCCC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222222"/>
      <w:kern w:val="0"/>
      <w:sz w:val="20"/>
      <w:szCs w:val="20"/>
    </w:rPr>
  </w:style>
  <w:style w:type="paragraph" w:customStyle="1" w:styleId="ui-state-highlight">
    <w:name w:val="ui-state-highlight"/>
    <w:basedOn w:val="a"/>
    <w:rsid w:val="00AD0C9F"/>
    <w:pPr>
      <w:widowControl/>
      <w:pBdr>
        <w:top w:val="single" w:sz="6" w:space="0" w:color="FCEFA1"/>
        <w:left w:val="single" w:sz="6" w:space="0" w:color="FCEFA1"/>
        <w:bottom w:val="single" w:sz="6" w:space="0" w:color="FCEFA1"/>
        <w:right w:val="single" w:sz="6" w:space="0" w:color="FCEFA1"/>
      </w:pBdr>
      <w:shd w:val="clear" w:color="auto" w:fill="FBF9EE"/>
      <w:spacing w:before="100" w:beforeAutospacing="1" w:after="100" w:afterAutospacing="1"/>
      <w:jc w:val="left"/>
    </w:pPr>
    <w:rPr>
      <w:rFonts w:ascii="宋体" w:eastAsia="宋体" w:hAnsi="宋体" w:cs="宋体"/>
      <w:color w:val="363636"/>
      <w:kern w:val="0"/>
      <w:sz w:val="20"/>
      <w:szCs w:val="20"/>
    </w:rPr>
  </w:style>
  <w:style w:type="paragraph" w:customStyle="1" w:styleId="ui-state-error">
    <w:name w:val="ui-state-error"/>
    <w:basedOn w:val="a"/>
    <w:rsid w:val="00AD0C9F"/>
    <w:pPr>
      <w:widowControl/>
      <w:pBdr>
        <w:top w:val="single" w:sz="6" w:space="0" w:color="CD0A0A"/>
        <w:left w:val="single" w:sz="6" w:space="0" w:color="CD0A0A"/>
        <w:bottom w:val="single" w:sz="6" w:space="0" w:color="CD0A0A"/>
        <w:right w:val="single" w:sz="6" w:space="0" w:color="CD0A0A"/>
      </w:pBdr>
      <w:shd w:val="clear" w:color="auto" w:fill="FEF1EC"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error-text">
    <w:name w:val="ui-state-error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disabled">
    <w:name w:val="ui-state-disabl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iority-primary">
    <w:name w:val="ui-priority-pri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ui-priority-secondary">
    <w:name w:val="ui-priority-second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-shadow">
    <w:name w:val="ui-widget-shadow"/>
    <w:basedOn w:val="a"/>
    <w:rsid w:val="00AD0C9F"/>
    <w:pPr>
      <w:widowControl/>
      <w:shd w:val="clear" w:color="auto" w:fill="AAAAAA"/>
      <w:ind w:left="-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">
    <w:name w:val="ui-datepick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row-break">
    <w:name w:val="ui-datepicker-row-brea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rtl">
    <w:name w:val="ui-datepicker-rtl"/>
    <w:basedOn w:val="a"/>
    <w:rsid w:val="00AD0C9F"/>
    <w:pPr>
      <w:widowControl/>
      <w:bidi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cover">
    <w:name w:val="ui-datepicker-cov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">
    <w:name w:val="ui-dia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">
    <w:name w:val="ui-progress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handle">
    <w:name w:val="ui-resizable-hand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"/>
      <w:szCs w:val="2"/>
    </w:rPr>
  </w:style>
  <w:style w:type="paragraph" w:customStyle="1" w:styleId="ui-resizable-n">
    <w:name w:val="ui-resizable-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">
    <w:name w:val="ui-resizable-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e">
    <w:name w:val="ui-resizable-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w">
    <w:name w:val="ui-resizable-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e">
    <w:name w:val="ui-resizable-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w">
    <w:name w:val="ui-resizable-s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nw">
    <w:name w:val="ui-resizable-n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ne">
    <w:name w:val="ui-resizable-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">
    <w:name w:val="ui-sli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orizontal">
    <w:name w:val="ui-slider-horizonta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vertical">
    <w:name w:val="ui-slider-vertica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">
    <w:name w:val="ui-ta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cutsmenu">
    <w:name w:val="shortcutsmenu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nav">
    <w:name w:val="tabnav"/>
    <w:basedOn w:val="a"/>
    <w:rsid w:val="00AD0C9F"/>
    <w:pPr>
      <w:widowControl/>
      <w:pBdr>
        <w:bottom w:val="single" w:sz="6" w:space="0" w:color="E59A2F"/>
      </w:pBdr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topbar">
    <w:name w:val="topbar"/>
    <w:basedOn w:val="a"/>
    <w:rsid w:val="00AD0C9F"/>
    <w:pPr>
      <w:widowControl/>
      <w:shd w:val="clear" w:color="auto" w:fill="8F4E0B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">
    <w:name w:val="breadcrum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ing-text-color">
    <w:name w:val="heading-text-col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F4E0B"/>
      <w:kern w:val="0"/>
      <w:sz w:val="20"/>
      <w:szCs w:val="20"/>
    </w:rPr>
  </w:style>
  <w:style w:type="paragraph" w:customStyle="1" w:styleId="email">
    <w:name w:val="email"/>
    <w:basedOn w:val="a"/>
    <w:rsid w:val="00AD0C9F"/>
    <w:pPr>
      <w:widowControl/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able-title">
    <w:name w:val="editable-title"/>
    <w:basedOn w:val="a"/>
    <w:rsid w:val="00AD0C9F"/>
    <w:pPr>
      <w:widowControl/>
      <w:ind w:left="87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submit">
    <w:name w:val="quick-search-subm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ge-actions">
    <w:name w:val="page-actions"/>
    <w:basedOn w:val="a"/>
    <w:rsid w:val="00AD0C9F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control">
    <w:name w:val="remove-contro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ge-metadata">
    <w:name w:val="page-metadata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section-header">
    <w:name w:val="section-header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">
    <w:name w:val="sidebar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ntent">
    <w:name w:val="sidebar-content"/>
    <w:basedOn w:val="a"/>
    <w:rsid w:val="00AD0C9F"/>
    <w:pPr>
      <w:widowControl/>
      <w:spacing w:before="150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calendar">
    <w:name w:val="blogcalend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fter-tabnav">
    <w:name w:val="after-tabn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">
    <w:name w:val="dashboa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menu">
    <w:name w:val="dialog-page-menu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">
    <w:name w:val="dialog-panel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utton-panel">
    <w:name w:val="dialog-button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lanket">
    <w:name w:val="dialog-blank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shadow-parent">
    <w:name w:val="aui-shadow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">
    <w:name w:val="cont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rrow">
    <w:name w:val="arr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s-pane">
    <w:name w:val="tabs-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group">
    <w:name w:val="toolbar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">
    <w:name w:val="toolbar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split">
    <w:name w:val="toolbar-spl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">
    <w:name w:val="commentinf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photo">
    <w:name w:val="commentphot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section">
    <w:name w:val="dashboard-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-heading-block">
    <w:name w:val="logo-heading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heading">
    <w:name w:val="blog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block">
    <w:name w:val="logo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">
    <w:name w:val="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erations">
    <w:name w:val="opera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ntabs">
    <w:name w:val="nonta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description">
    <w:name w:val="space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button">
    <w:name w:val="dashboard-action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ceholded">
    <w:name w:val="placehold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ss-icon">
    <w:name w:val="rss-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ail-notification-icon">
    <w:name w:val="email-notification-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table">
    <w:name w:val="confluence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preformat">
    <w:name w:val="wysiwyg-macro-body-preforma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inline">
    <w:name w:val="wysiwyg-macro-in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new-line">
    <w:name w:val="user-new-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newline">
    <w:name w:val="wysiwyg-macro-body-new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">
    <w:name w:val="ta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ab">
    <w:name w:val="nota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button">
    <w:name w:val="ajs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">
    <w:name w:val="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summary">
    <w:name w:val="resultsum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horanddate">
    <w:name w:val="authorand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11">
    <w:name w:val="日期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pic">
    <w:name w:val="profilepi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wixie">
    <w:name w:val="twixi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tails">
    <w:name w:val="detai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mmary">
    <w:name w:val="sum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humbnail">
    <w:name w:val="thumbnai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">
    <w:name w:val="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inherited-div">
    <w:name w:val="permission-inherited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iew-permission-cell">
    <w:name w:val="view-permission-ce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changes">
    <w:name w:val="update-item-change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desc-and-date">
    <w:name w:val="update-item-desc-and-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desc-and-misc">
    <w:name w:val="update-item-desc-and-mis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">
    <w:name w:val="userlog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vatars">
    <w:name w:val="avata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llow-user-result">
    <w:name w:val="follow-user-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s">
    <w:name w:val="search-resul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">
    <w:name w:val="search-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date">
    <w:name w:val="search-result-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">
    <w:name w:val="vca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">
    <w:name w:val="user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ctions">
    <w:name w:val="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text">
    <w:name w:val="status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">
    <w:name w:val="button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">
    <w:name w:val="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one">
    <w:name w:val="do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recipient">
    <w:name w:val="remove-recipi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hor">
    <w:name w:val="auth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user-logo">
    <w:name w:val="comment-user-log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permalink">
    <w:name w:val="comment-perma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">
    <w:name w:val="drop-zone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">
    <w:name w:val="drop-zone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header">
    <w:name w:val="ui-accordion-hea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li-fix">
    <w:name w:val="ui-accordion-li-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">
    <w:name w:val="ui-accordion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-active">
    <w:name w:val="ui-accordion-content-acti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">
    <w:name w:val="ui-datepicker-hea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prev">
    <w:name w:val="ui-datepicker-pre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next">
    <w:name w:val="ui-datepicker-n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title">
    <w:name w:val="ui-datepicker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">
    <w:name w:val="ui-datepicker-button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">
    <w:name w:val="ui-datepicker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">
    <w:name w:val="ui-dialog-titl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">
    <w:name w:val="ui-dialog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-close">
    <w:name w:val="ui-dialog-titlebar-clo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content">
    <w:name w:val="ui-dialog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buttonpane">
    <w:name w:val="ui-dialog-button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">
    <w:name w:val="ui-progressbar-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andle">
    <w:name w:val="ui-slider-hand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">
    <w:name w:val="ui-slider-ran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nav">
    <w:name w:val="ui-tabs-n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panel">
    <w:name w:val="ui-tabs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value">
    <w:name w:val="field-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group">
    <w:name w:val="field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">
    <w:name w:val="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">
    <w:name w:val="textare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">
    <w:name w:val="selec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-field">
    <w:name w:val="short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dium-field">
    <w:name w:val="medium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ng-field">
    <w:name w:val="long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-container">
    <w:name w:val="buttons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">
    <w:name w:val="butt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oup">
    <w:name w:val="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line">
    <w:name w:val="in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quired">
    <w:name w:val="icon-requir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">
    <w:name w:val="dialog-page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ntainer">
    <w:name w:val="icon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">
    <w:name w:val="click-zo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border">
    <w:name w:val="nobor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mit">
    <w:name w:val="subm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">
    <w:name w:val="toolbar-trigg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">
    <w:name w:val="icon-drop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ack-link">
    <w:name w:val="dialog-back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">
    <w:name w:val="ajs-menu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st-right-menu-item">
    <w:name w:val="most-right-menu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-image">
    <w:name w:val="waiting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-base">
    <w:name w:val="more-link-ba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ing">
    <w:name w:val="search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results">
    <w:name w:val="no-resul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count">
    <w:name w:val="search-result-cou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title">
    <w:name w:val="search-result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s">
    <w:name w:val="value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loggedin">
    <w:name w:val="notloggedi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">
    <w:name w:val="fir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-link">
    <w:name w:val="toolbar-item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ment">
    <w:name w:val="replace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">
    <w:name w:val="more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">
    <w:name w:val="userlogo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trigger">
    <w:name w:val="aui-dd-trigg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opup-follow">
    <w:name w:val="popup-foll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">
    <w:name w:val="quick-search-que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tip-parent">
    <w:name w:val="aui-tip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uttons">
    <w:name w:val="panel-butt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ren-subtitle">
    <w:name w:val="children-sub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hrobber">
    <w:name w:val="throb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etails">
    <w:name w:val="commentdetai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column">
    <w:name w:val="first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ondcolumn">
    <w:name w:val="second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spacing">
    <w:name w:val="dashboard-action-spac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">
    <w:name w:val="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load">
    <w:name w:val="reloa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cently-updated-sidebar">
    <w:name w:val="recently-updated-sid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section">
    <w:name w:val="sidebar-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content">
    <w:name w:val="dialog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umn">
    <w:name w:val="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list">
    <w:name w:val="user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ading">
    <w:name w:val="lo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watchers">
    <w:name w:val="page-watche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users">
    <w:name w:val="no-use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tch-user">
    <w:name w:val="watch-us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picture">
    <w:name w:val="profile-pictur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">
    <w:name w:val="remove-watc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">
    <w:name w:val="r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container">
    <w:name w:val="error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load-error-container">
    <w:name w:val="panel-load-error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owse-controls">
    <w:name w:val="browse-contro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query">
    <w:name w:val="search-que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space">
    <w:name w:val="search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form">
    <w:name w:val="search-for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">
    <w:name w:val="informa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cation-info">
    <w:name w:val="location-inf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">
    <w:name w:val="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pty">
    <w:name w:val="empt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input">
    <w:name w:val="page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input">
    <w:name w:val="space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container">
    <w:name w:val="breadcrumbs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line">
    <w:name w:val="breadcrumbs-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ck">
    <w:name w:val="ba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l">
    <w:name w:val="t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">
    <w:name w:val="t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">
    <w:name w:val="b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">
    <w:name w:val="b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">
    <w:name w:val="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">
    <w:name w:val="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">
    <w:name w:val="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">
    <w:name w:val="remove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category">
    <w:name w:val="remove-catego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">
    <w:name w:val="confluence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">
    <w:name w:val="label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">
    <w:name w:val="label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-caption">
    <w:name w:val="remove-label-ca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">
    <w:name w:val="wait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status">
    <w:name w:val="update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message">
    <w:name w:val="error-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list-item">
    <w:name w:val="macro-list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esc">
    <w:name w:val="macro-param-des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title">
    <w:name w:val="macro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help">
    <w:name w:val="macro-hel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imeout">
    <w:name w:val="whats-new-timeo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hrobber">
    <w:name w:val="whats-new-throb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">
    <w:name w:val="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le-upload-progress-text">
    <w:name w:val="file-upload-progress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ody">
    <w:name w:val="panel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le-upload-progress-block">
    <w:name w:val="file-upload-progress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ncel-or-success-placeholder">
    <w:name w:val="cancel-or-success-placehol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progressbar">
    <w:name w:val="aui-progress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ule">
    <w:name w:val="modu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ose">
    <w:name w:val="clo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">
    <w:name w:val="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ocomplete">
    <w:name w:val="autocomple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ssword">
    <w:name w:val="pass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ee">
    <w:name w:val="tre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ner">
    <w:name w:val="in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blings">
    <w:name w:val="sibling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macro">
    <w:name w:val="profile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dd-button">
    <w:name w:val="add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mage-dialog-drop-zone-container">
    <w:name w:val="image-dialog-drop-zone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-content">
    <w:name w:val="mod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-separator">
    <w:name w:val="key-separat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12">
    <w:name w:val="副标题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name">
    <w:name w:val="usernam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">
    <w:name w:val="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lement">
    <w:name w:val="ele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nav-drop-down">
    <w:name w:val="quick-nav-drop-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yntaxhighlighter">
    <w:name w:val="syntaxhighlighter"/>
    <w:basedOn w:val="a"/>
    <w:rsid w:val="00AD0C9F"/>
    <w:pPr>
      <w:widowControl/>
      <w:shd w:val="clear" w:color="auto" w:fill="FFFFFF"/>
      <w:spacing w:before="240" w:after="24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italic">
    <w:name w:val="itali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">
    <w:name w:val="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in">
    <w:name w:val="plai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s">
    <w:name w:val="comm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ring">
    <w:name w:val="str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word">
    <w:name w:val="key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processor">
    <w:name w:val="preprocess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riable">
    <w:name w:val="vari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s">
    <w:name w:val="fun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stants">
    <w:name w:val="consta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cript">
    <w:name w:val="scrip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1">
    <w:name w:val="col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2">
    <w:name w:val="colo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3">
    <w:name w:val="color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umber">
    <w:name w:val="num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">
    <w:name w:val="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left">
    <w:name w:val="left"/>
    <w:basedOn w:val="a0"/>
    <w:rsid w:val="00AD0C9F"/>
  </w:style>
  <w:style w:type="character" w:customStyle="1" w:styleId="right">
    <w:name w:val="right"/>
    <w:basedOn w:val="a0"/>
    <w:rsid w:val="00AD0C9F"/>
  </w:style>
  <w:style w:type="character" w:customStyle="1" w:styleId="content-type-page">
    <w:name w:val="content-type-page"/>
    <w:basedOn w:val="a0"/>
    <w:rsid w:val="00AD0C9F"/>
  </w:style>
  <w:style w:type="character" w:customStyle="1" w:styleId="content-type-blogpost">
    <w:name w:val="content-type-blogpost"/>
    <w:basedOn w:val="a0"/>
    <w:rsid w:val="00AD0C9F"/>
  </w:style>
  <w:style w:type="character" w:customStyle="1" w:styleId="content-type-comment">
    <w:name w:val="content-type-comment"/>
    <w:basedOn w:val="a0"/>
    <w:rsid w:val="00AD0C9F"/>
  </w:style>
  <w:style w:type="character" w:customStyle="1" w:styleId="content-type-space">
    <w:name w:val="content-type-space"/>
    <w:basedOn w:val="a0"/>
    <w:rsid w:val="00AD0C9F"/>
  </w:style>
  <w:style w:type="character" w:customStyle="1" w:styleId="content-type-spacedesc">
    <w:name w:val="content-type-spacedesc"/>
    <w:basedOn w:val="a0"/>
    <w:rsid w:val="00AD0C9F"/>
  </w:style>
  <w:style w:type="character" w:customStyle="1" w:styleId="content-type-personalspacedesc">
    <w:name w:val="content-type-personalspacedesc"/>
    <w:basedOn w:val="a0"/>
    <w:rsid w:val="00AD0C9F"/>
  </w:style>
  <w:style w:type="character" w:customStyle="1" w:styleId="content-type-mail">
    <w:name w:val="content-type-mail"/>
    <w:basedOn w:val="a0"/>
    <w:rsid w:val="00AD0C9F"/>
  </w:style>
  <w:style w:type="character" w:customStyle="1" w:styleId="content-type-attachment">
    <w:name w:val="content-type-attachment"/>
    <w:basedOn w:val="a0"/>
    <w:rsid w:val="00AD0C9F"/>
  </w:style>
  <w:style w:type="character" w:customStyle="1" w:styleId="content-type-file">
    <w:name w:val="content-type-file"/>
    <w:basedOn w:val="a0"/>
    <w:rsid w:val="00AD0C9F"/>
  </w:style>
  <w:style w:type="character" w:customStyle="1" w:styleId="content-type-attachment-application-pdf">
    <w:name w:val="content-type-attachment-application-pdf"/>
    <w:basedOn w:val="a0"/>
    <w:rsid w:val="00AD0C9F"/>
  </w:style>
  <w:style w:type="character" w:customStyle="1" w:styleId="content-type-attachment-image">
    <w:name w:val="content-type-attachment-image"/>
    <w:basedOn w:val="a0"/>
    <w:rsid w:val="00AD0C9F"/>
  </w:style>
  <w:style w:type="character" w:customStyle="1" w:styleId="content-type-attachment-text-xml">
    <w:name w:val="content-type-attachment-text-xml"/>
    <w:basedOn w:val="a0"/>
    <w:rsid w:val="00AD0C9F"/>
  </w:style>
  <w:style w:type="character" w:customStyle="1" w:styleId="content-type-attachment-text-html">
    <w:name w:val="content-type-attachment-text-html"/>
    <w:basedOn w:val="a0"/>
    <w:rsid w:val="00AD0C9F"/>
  </w:style>
  <w:style w:type="character" w:customStyle="1" w:styleId="content-type-attachment-text">
    <w:name w:val="content-type-attachment-text"/>
    <w:basedOn w:val="a0"/>
    <w:rsid w:val="00AD0C9F"/>
  </w:style>
  <w:style w:type="character" w:customStyle="1" w:styleId="content-type-attachment-application-zip">
    <w:name w:val="content-type-attachment-application-zip"/>
    <w:basedOn w:val="a0"/>
    <w:rsid w:val="00AD0C9F"/>
  </w:style>
  <w:style w:type="character" w:customStyle="1" w:styleId="content-type-attachment-application-excel">
    <w:name w:val="content-type-attachment-application-excel"/>
    <w:basedOn w:val="a0"/>
    <w:rsid w:val="00AD0C9F"/>
  </w:style>
  <w:style w:type="character" w:customStyle="1" w:styleId="content-type-attachment-application-powerpoint">
    <w:name w:val="content-type-attachment-application-powerpoint"/>
    <w:basedOn w:val="a0"/>
    <w:rsid w:val="00AD0C9F"/>
  </w:style>
  <w:style w:type="character" w:customStyle="1" w:styleId="content-type-attachment-application-word">
    <w:name w:val="content-type-attachment-application-word"/>
    <w:basedOn w:val="a0"/>
    <w:rsid w:val="00AD0C9F"/>
  </w:style>
  <w:style w:type="character" w:customStyle="1" w:styleId="content-type-attachment-java">
    <w:name w:val="content-type-attachment-java"/>
    <w:basedOn w:val="a0"/>
    <w:rsid w:val="00AD0C9F"/>
  </w:style>
  <w:style w:type="character" w:customStyle="1" w:styleId="content-type-attachment-multimedia">
    <w:name w:val="content-type-attachment-multimedia"/>
    <w:basedOn w:val="a0"/>
    <w:rsid w:val="00AD0C9F"/>
  </w:style>
  <w:style w:type="character" w:customStyle="1" w:styleId="content-type-attachment-file">
    <w:name w:val="content-type-attachment-file"/>
    <w:basedOn w:val="a0"/>
    <w:rsid w:val="00AD0C9F"/>
  </w:style>
  <w:style w:type="character" w:customStyle="1" w:styleId="content-type-status">
    <w:name w:val="content-type-status"/>
    <w:basedOn w:val="a0"/>
    <w:rsid w:val="00AD0C9F"/>
  </w:style>
  <w:style w:type="character" w:customStyle="1" w:styleId="content-type-userinfo">
    <w:name w:val="content-type-userinfo"/>
    <w:basedOn w:val="a0"/>
    <w:rsid w:val="00AD0C9F"/>
  </w:style>
  <w:style w:type="character" w:customStyle="1" w:styleId="content-type-follow">
    <w:name w:val="content-type-follow"/>
    <w:basedOn w:val="a0"/>
    <w:rsid w:val="00AD0C9F"/>
  </w:style>
  <w:style w:type="character" w:customStyle="1" w:styleId="content-type-favourite">
    <w:name w:val="content-type-favourite"/>
    <w:basedOn w:val="a0"/>
    <w:rsid w:val="00AD0C9F"/>
  </w:style>
  <w:style w:type="character" w:customStyle="1" w:styleId="icon1">
    <w:name w:val="icon1"/>
    <w:basedOn w:val="a0"/>
    <w:rsid w:val="00AD0C9F"/>
  </w:style>
  <w:style w:type="character" w:customStyle="1" w:styleId="gadget-not-configured-warning">
    <w:name w:val="gadget-not-configured-warning"/>
    <w:basedOn w:val="a0"/>
    <w:rsid w:val="00AD0C9F"/>
    <w:rPr>
      <w:color w:val="333333"/>
      <w:sz w:val="19"/>
      <w:szCs w:val="19"/>
    </w:rPr>
  </w:style>
  <w:style w:type="character" w:customStyle="1" w:styleId="fancyico">
    <w:name w:val="fancy_ico"/>
    <w:basedOn w:val="a0"/>
    <w:rsid w:val="00AD0C9F"/>
    <w:rPr>
      <w:vanish w:val="0"/>
      <w:webHidden w:val="0"/>
      <w:specVanish w:val="0"/>
    </w:rPr>
  </w:style>
  <w:style w:type="character" w:customStyle="1" w:styleId="page-history-view">
    <w:name w:val="page-history-view"/>
    <w:basedOn w:val="a0"/>
    <w:rsid w:val="00AD0C9F"/>
  </w:style>
  <w:style w:type="character" w:customStyle="1" w:styleId="current-version-margin">
    <w:name w:val="current-version-margin"/>
    <w:basedOn w:val="a0"/>
    <w:rsid w:val="00AD0C9F"/>
  </w:style>
  <w:style w:type="character" w:customStyle="1" w:styleId="aui-form">
    <w:name w:val="aui-form"/>
    <w:basedOn w:val="a0"/>
    <w:rsid w:val="00AD0C9F"/>
  </w:style>
  <w:style w:type="character" w:customStyle="1" w:styleId="metadata">
    <w:name w:val="metadata"/>
    <w:basedOn w:val="a0"/>
    <w:rsid w:val="00AD0C9F"/>
  </w:style>
  <w:style w:type="character" w:customStyle="1" w:styleId="preview-excerpt">
    <w:name w:val="preview-excerpt"/>
    <w:basedOn w:val="a0"/>
    <w:rsid w:val="00AD0C9F"/>
  </w:style>
  <w:style w:type="character" w:customStyle="1" w:styleId="container">
    <w:name w:val="container"/>
    <w:basedOn w:val="a0"/>
    <w:rsid w:val="00AD0C9F"/>
  </w:style>
  <w:style w:type="character" w:customStyle="1" w:styleId="page-metadata-attachments-text">
    <w:name w:val="page-metadata-attachments-text"/>
    <w:basedOn w:val="a0"/>
    <w:rsid w:val="00AD0C9F"/>
  </w:style>
  <w:style w:type="character" w:customStyle="1" w:styleId="fwdarrow">
    <w:name w:val="fwdarrow"/>
    <w:basedOn w:val="a0"/>
    <w:rsid w:val="00AD0C9F"/>
  </w:style>
  <w:style w:type="character" w:customStyle="1" w:styleId="backarrow">
    <w:name w:val="backarrow"/>
    <w:basedOn w:val="a0"/>
    <w:rsid w:val="00AD0C9F"/>
  </w:style>
  <w:style w:type="character" w:customStyle="1" w:styleId="error1">
    <w:name w:val="error1"/>
    <w:basedOn w:val="a0"/>
    <w:rsid w:val="00AD0C9F"/>
    <w:rPr>
      <w:shd w:val="clear" w:color="auto" w:fill="FFCCCC"/>
    </w:rPr>
  </w:style>
  <w:style w:type="character" w:customStyle="1" w:styleId="errormessage1">
    <w:name w:val="errormessage1"/>
    <w:basedOn w:val="a0"/>
    <w:rsid w:val="00AD0C9F"/>
    <w:rPr>
      <w:color w:val="CC0000"/>
    </w:rPr>
  </w:style>
  <w:style w:type="character" w:customStyle="1" w:styleId="first-of-type">
    <w:name w:val="first-of-type"/>
    <w:basedOn w:val="a0"/>
    <w:rsid w:val="00AD0C9F"/>
  </w:style>
  <w:style w:type="character" w:customStyle="1" w:styleId="mcetext">
    <w:name w:val="mcetext"/>
    <w:basedOn w:val="a0"/>
    <w:rsid w:val="00AD0C9F"/>
  </w:style>
  <w:style w:type="character" w:customStyle="1" w:styleId="panel-button-text">
    <w:name w:val="panel-button-text"/>
    <w:basedOn w:val="a0"/>
    <w:rsid w:val="00AD0C9F"/>
  </w:style>
  <w:style w:type="character" w:customStyle="1" w:styleId="title1">
    <w:name w:val="title1"/>
    <w:basedOn w:val="a0"/>
    <w:rsid w:val="00AD0C9F"/>
  </w:style>
  <w:style w:type="paragraph" w:customStyle="1" w:styleId="dialog-page-menu1">
    <w:name w:val="dialog-page-menu1"/>
    <w:basedOn w:val="a"/>
    <w:rsid w:val="00AD0C9F"/>
    <w:pPr>
      <w:widowControl/>
      <w:pBdr>
        <w:right w:val="single" w:sz="6" w:space="0" w:color="F0F0F0"/>
      </w:pBdr>
      <w:shd w:val="clear" w:color="auto" w:fill="FFFFFF"/>
      <w:ind w:right="28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1">
    <w:name w:val="dialog-panel-bod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utton-panel1">
    <w:name w:val="dialog-button-panel1"/>
    <w:basedOn w:val="a"/>
    <w:rsid w:val="00AD0C9F"/>
    <w:pPr>
      <w:widowControl/>
      <w:pBdr>
        <w:top w:val="single" w:sz="6" w:space="8" w:color="F0F0F0"/>
      </w:pBdr>
      <w:shd w:val="clear" w:color="auto" w:fill="FFFFFF"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lanket1">
    <w:name w:val="dialog-blanke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1">
    <w:name w:val="aui-dropdown1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shadow-parent1">
    <w:name w:val="aui-shadow-parent1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aui-form1">
    <w:name w:val="aui-form1"/>
    <w:basedOn w:val="a0"/>
    <w:rsid w:val="00AD0C9F"/>
  </w:style>
  <w:style w:type="paragraph" w:customStyle="1" w:styleId="field-value1">
    <w:name w:val="field-value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field-group1">
    <w:name w:val="field-group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1">
    <w:name w:val="text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1">
    <w:name w:val="textarea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1">
    <w:name w:val="select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-field1">
    <w:name w:val="short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dium-field1">
    <w:name w:val="medium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ng-field1">
    <w:name w:val="long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-container1">
    <w:name w:val="buttons-container1"/>
    <w:basedOn w:val="a"/>
    <w:rsid w:val="00AD0C9F"/>
    <w:pPr>
      <w:widowControl/>
      <w:pBdr>
        <w:top w:val="single" w:sz="6" w:space="0" w:color="DDDDDD"/>
      </w:pBdr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1">
    <w:name w:val="buttons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oup1">
    <w:name w:val="group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value2">
    <w:name w:val="field-value2"/>
    <w:basedOn w:val="a"/>
    <w:rsid w:val="00AD0C9F"/>
    <w:pPr>
      <w:widowControl/>
      <w:spacing w:before="100" w:beforeAutospacing="1" w:after="75"/>
      <w:ind w:right="6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error2">
    <w:name w:val="error2"/>
    <w:basedOn w:val="a"/>
    <w:rsid w:val="00AD0C9F"/>
    <w:pPr>
      <w:widowControl/>
      <w:spacing w:before="100" w:beforeAutospacing="1" w:after="75"/>
      <w:ind w:left="28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3">
    <w:name w:val="error3"/>
    <w:basedOn w:val="a"/>
    <w:rsid w:val="00AD0C9F"/>
    <w:pPr>
      <w:widowControl/>
      <w:spacing w:before="100" w:beforeAutospacing="1" w:after="75"/>
      <w:ind w:left="28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1">
    <w:name w:val="description1"/>
    <w:basedOn w:val="a"/>
    <w:rsid w:val="00AD0C9F"/>
    <w:pPr>
      <w:widowControl/>
      <w:spacing w:before="75" w:after="75"/>
      <w:ind w:left="28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escription2">
    <w:name w:val="description2"/>
    <w:basedOn w:val="a"/>
    <w:rsid w:val="00AD0C9F"/>
    <w:pPr>
      <w:widowControl/>
      <w:spacing w:before="75" w:after="75"/>
      <w:ind w:left="28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inline1">
    <w:name w:val="inline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1">
    <w:name w:val="aui-icon1"/>
    <w:basedOn w:val="a"/>
    <w:rsid w:val="00AD0C9F"/>
    <w:pPr>
      <w:widowControl/>
      <w:ind w:left="15" w:right="4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2">
    <w:name w:val="aui-icon2"/>
    <w:basedOn w:val="a"/>
    <w:rsid w:val="00AD0C9F"/>
    <w:pPr>
      <w:widowControl/>
      <w:ind w:left="15" w:right="1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quired1">
    <w:name w:val="icon-required1"/>
    <w:basedOn w:val="a"/>
    <w:rsid w:val="00AD0C9F"/>
    <w:pPr>
      <w:widowControl/>
      <w:spacing w:before="100" w:beforeAutospacing="1" w:after="75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1">
    <w:name w:val="contents1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mit1">
    <w:name w:val="submit1"/>
    <w:basedOn w:val="a"/>
    <w:rsid w:val="00AD0C9F"/>
    <w:pPr>
      <w:widowControl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rrow1">
    <w:name w:val="arrow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tle2">
    <w:name w:val="title2"/>
    <w:basedOn w:val="a"/>
    <w:rsid w:val="00AD0C9F"/>
    <w:pPr>
      <w:widowControl/>
      <w:spacing w:before="12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aui-icon3">
    <w:name w:val="aui-icon3"/>
    <w:basedOn w:val="a"/>
    <w:rsid w:val="00AD0C9F"/>
    <w:pPr>
      <w:widowControl/>
      <w:ind w:left="15" w:right="1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4">
    <w:name w:val="aui-icon4"/>
    <w:basedOn w:val="a"/>
    <w:rsid w:val="00AD0C9F"/>
    <w:pPr>
      <w:widowControl/>
      <w:spacing w:before="120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s-pane1">
    <w:name w:val="tabs-pane1"/>
    <w:basedOn w:val="a"/>
    <w:rsid w:val="00AD0C9F"/>
    <w:pPr>
      <w:widowControl/>
      <w:pBdr>
        <w:top w:val="single" w:sz="6" w:space="12" w:color="BBBBBB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toolbar-group1">
    <w:name w:val="toolbar-group1"/>
    <w:basedOn w:val="a"/>
    <w:rsid w:val="00AD0C9F"/>
    <w:pPr>
      <w:widowControl/>
      <w:spacing w:after="150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1">
    <w:name w:val="toolbar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1">
    <w:name w:val="aui-dd-par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toolbar-split1">
    <w:name w:val="toolbar-split1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1">
    <w:name w:val="toolbar-trigg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toolbar-trigger2">
    <w:name w:val="toolbar-trigger2"/>
    <w:basedOn w:val="a"/>
    <w:rsid w:val="00AD0C9F"/>
    <w:pPr>
      <w:widowControl/>
      <w:pBdr>
        <w:top w:val="single" w:sz="6" w:space="0" w:color="DDDDDD"/>
        <w:left w:val="single" w:sz="6" w:space="8" w:color="F9F9F9"/>
        <w:bottom w:val="single" w:sz="6" w:space="0" w:color="DDDDDD"/>
        <w:right w:val="single" w:sz="6" w:space="8" w:color="DDDDDD"/>
      </w:pBdr>
      <w:shd w:val="clear" w:color="auto" w:fill="FFFFFF"/>
      <w:spacing w:line="330" w:lineRule="atLeast"/>
      <w:jc w:val="center"/>
    </w:pPr>
    <w:rPr>
      <w:rFonts w:ascii="Arial" w:eastAsia="宋体" w:hAnsi="Arial" w:cs="Arial"/>
      <w:color w:val="000000"/>
      <w:kern w:val="0"/>
      <w:sz w:val="20"/>
      <w:szCs w:val="20"/>
    </w:rPr>
  </w:style>
  <w:style w:type="paragraph" w:customStyle="1" w:styleId="toolbar-trigger3">
    <w:name w:val="toolbar-trigger3"/>
    <w:basedOn w:val="a"/>
    <w:rsid w:val="00AD0C9F"/>
    <w:pPr>
      <w:widowControl/>
      <w:spacing w:line="330" w:lineRule="atLeast"/>
      <w:jc w:val="center"/>
    </w:pPr>
    <w:rPr>
      <w:rFonts w:ascii="Arial" w:eastAsia="宋体" w:hAnsi="Arial" w:cs="Arial"/>
      <w:color w:val="3C78B5"/>
      <w:kern w:val="0"/>
      <w:sz w:val="20"/>
      <w:szCs w:val="20"/>
    </w:rPr>
  </w:style>
  <w:style w:type="paragraph" w:customStyle="1" w:styleId="toolbar-trigger4">
    <w:name w:val="toolbar-trigger4"/>
    <w:basedOn w:val="a"/>
    <w:rsid w:val="00AD0C9F"/>
    <w:pPr>
      <w:widowControl/>
      <w:spacing w:line="330" w:lineRule="atLeast"/>
      <w:jc w:val="center"/>
    </w:pPr>
    <w:rPr>
      <w:rFonts w:ascii="Arial" w:eastAsia="宋体" w:hAnsi="Arial" w:cs="Arial"/>
      <w:color w:val="3C78B5"/>
      <w:kern w:val="0"/>
      <w:sz w:val="20"/>
      <w:szCs w:val="20"/>
    </w:rPr>
  </w:style>
  <w:style w:type="paragraph" w:customStyle="1" w:styleId="aui-dropdown2">
    <w:name w:val="aui-dropdown2"/>
    <w:basedOn w:val="a"/>
    <w:rsid w:val="00AD0C9F"/>
    <w:pPr>
      <w:widowControl/>
      <w:pBdr>
        <w:top w:val="single" w:sz="6" w:space="3" w:color="999999"/>
        <w:left w:val="single" w:sz="6" w:space="0" w:color="999999"/>
        <w:bottom w:val="single" w:sz="6" w:space="3" w:color="999999"/>
        <w:right w:val="single" w:sz="6" w:space="0" w:color="999999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1">
    <w:name w:val="icon-dropdown1"/>
    <w:basedOn w:val="a"/>
    <w:rsid w:val="00AD0C9F"/>
    <w:pPr>
      <w:widowControl/>
      <w:spacing w:after="100" w:afterAutospacing="1"/>
      <w:ind w:left="75" w:right="-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2">
    <w:name w:val="icon-dropdown2"/>
    <w:basedOn w:val="a"/>
    <w:rsid w:val="00AD0C9F"/>
    <w:pPr>
      <w:widowControl/>
      <w:spacing w:after="100" w:afterAutospacing="1"/>
      <w:ind w:left="75" w:right="-75"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trigger1">
    <w:name w:val="aui-dd-trigger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5">
    <w:name w:val="toolbar-trigger5"/>
    <w:basedOn w:val="a"/>
    <w:rsid w:val="00AD0C9F"/>
    <w:pPr>
      <w:widowControl/>
      <w:pBdr>
        <w:right w:val="dotted" w:sz="24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6">
    <w:name w:val="toolbar-trigger6"/>
    <w:basedOn w:val="a"/>
    <w:rsid w:val="00AD0C9F"/>
    <w:pPr>
      <w:widowControl/>
      <w:pBdr>
        <w:right w:val="single" w:sz="24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menu2">
    <w:name w:val="dialog-page-menu2"/>
    <w:basedOn w:val="a"/>
    <w:rsid w:val="00AD0C9F"/>
    <w:pPr>
      <w:widowControl/>
      <w:pBdr>
        <w:right w:val="single" w:sz="6" w:space="0" w:color="F0F0F0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1">
    <w:name w:val="dialog-page-body1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2">
    <w:name w:val="aui-dd-parent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ack-link1">
    <w:name w:val="dialog-back-link1"/>
    <w:basedOn w:val="a"/>
    <w:rsid w:val="00AD0C9F"/>
    <w:pPr>
      <w:widowControl/>
      <w:spacing w:before="100" w:beforeAutospacing="1" w:after="100" w:afterAutospacing="1" w:line="345" w:lineRule="atLeast"/>
      <w:ind w:left="25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1">
    <w:name w:val="quick-search-query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3">
    <w:name w:val="aui-dropdown3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1">
    <w:name w:val="quick-search1"/>
    <w:basedOn w:val="a"/>
    <w:rsid w:val="00AD0C9F"/>
    <w:pPr>
      <w:widowControl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2">
    <w:name w:val="quick-search-query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nav-drop-down1">
    <w:name w:val="quick-nav-drop-dow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4">
    <w:name w:val="aui-dropdown4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autocomplete1">
    <w:name w:val="autocomplete1"/>
    <w:basedOn w:val="a"/>
    <w:rsid w:val="00AD0C9F"/>
    <w:pPr>
      <w:widowControl/>
      <w:pBdr>
        <w:top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tip-parent1">
    <w:name w:val="aui-tip-par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uttons1">
    <w:name w:val="panel-butt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con2">
    <w:name w:val="icon2"/>
    <w:basedOn w:val="a0"/>
    <w:rsid w:val="00AD0C9F"/>
    <w:rPr>
      <w:vanish/>
      <w:webHidden w:val="0"/>
      <w:specVanish w:val="0"/>
    </w:rPr>
  </w:style>
  <w:style w:type="character" w:customStyle="1" w:styleId="panel-button-text1">
    <w:name w:val="panel-button-text1"/>
    <w:basedOn w:val="a0"/>
    <w:rsid w:val="00AD0C9F"/>
  </w:style>
  <w:style w:type="character" w:customStyle="1" w:styleId="panel-button-text2">
    <w:name w:val="panel-button-text2"/>
    <w:basedOn w:val="a0"/>
    <w:rsid w:val="00AD0C9F"/>
  </w:style>
  <w:style w:type="character" w:customStyle="1" w:styleId="panel-button-text3">
    <w:name w:val="panel-button-text3"/>
    <w:basedOn w:val="a0"/>
    <w:rsid w:val="00AD0C9F"/>
  </w:style>
  <w:style w:type="character" w:customStyle="1" w:styleId="icon3">
    <w:name w:val="icon3"/>
    <w:basedOn w:val="a0"/>
    <w:rsid w:val="00AD0C9F"/>
    <w:rPr>
      <w:vanish w:val="0"/>
      <w:webHidden w:val="0"/>
      <w:specVanish w:val="0"/>
    </w:rPr>
  </w:style>
  <w:style w:type="character" w:customStyle="1" w:styleId="icon4">
    <w:name w:val="icon4"/>
    <w:basedOn w:val="a0"/>
    <w:rsid w:val="00AD0C9F"/>
    <w:rPr>
      <w:vanish w:val="0"/>
      <w:webHidden w:val="0"/>
      <w:specVanish w:val="0"/>
    </w:rPr>
  </w:style>
  <w:style w:type="character" w:customStyle="1" w:styleId="icon5">
    <w:name w:val="icon5"/>
    <w:basedOn w:val="a0"/>
    <w:rsid w:val="00AD0C9F"/>
    <w:rPr>
      <w:vanish w:val="0"/>
      <w:webHidden w:val="0"/>
      <w:specVanish w:val="0"/>
    </w:rPr>
  </w:style>
  <w:style w:type="character" w:customStyle="1" w:styleId="icon6">
    <w:name w:val="icon6"/>
    <w:basedOn w:val="a0"/>
    <w:rsid w:val="00AD0C9F"/>
    <w:rPr>
      <w:vanish w:val="0"/>
      <w:webHidden w:val="0"/>
      <w:specVanish w:val="0"/>
    </w:rPr>
  </w:style>
  <w:style w:type="paragraph" w:customStyle="1" w:styleId="helpheading1">
    <w:name w:val="helpheading1"/>
    <w:basedOn w:val="a"/>
    <w:rsid w:val="00AD0C9F"/>
    <w:pPr>
      <w:widowControl/>
      <w:pBdr>
        <w:bottom w:val="single" w:sz="6" w:space="3" w:color="auto"/>
      </w:pBdr>
      <w:shd w:val="clear" w:color="auto" w:fill="D0D9BD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section-header1">
    <w:name w:val="section-header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ren-subtitle1">
    <w:name w:val="children-sub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  <w:u w:val="single"/>
    </w:rPr>
  </w:style>
  <w:style w:type="paragraph" w:customStyle="1" w:styleId="throbber1">
    <w:name w:val="throbber1"/>
    <w:basedOn w:val="a"/>
    <w:rsid w:val="00AD0C9F"/>
    <w:pPr>
      <w:widowControl/>
      <w:spacing w:before="75" w:after="100" w:afterAutospacing="1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1">
    <w:name w:val="commentinfo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malltext1">
    <w:name w:val="smalltext1"/>
    <w:basedOn w:val="a"/>
    <w:rsid w:val="00AD0C9F"/>
    <w:pPr>
      <w:widowControl/>
      <w:spacing w:before="100" w:beforeAutospacing="1" w:after="100" w:afterAutospacing="1" w:line="220" w:lineRule="atLeast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commentphoto1">
    <w:name w:val="commentphoto1"/>
    <w:basedOn w:val="a"/>
    <w:rsid w:val="00AD0C9F"/>
    <w:pPr>
      <w:widowControl/>
      <w:shd w:val="clear" w:color="auto" w:fill="F0F0F0"/>
      <w:spacing w:before="100" w:beforeAutospacing="1" w:after="100" w:afterAutospacing="1"/>
      <w:jc w:val="righ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ate1">
    <w:name w:val="commentdate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smalltext2">
    <w:name w:val="smalltext2"/>
    <w:basedOn w:val="a"/>
    <w:rsid w:val="00AD0C9F"/>
    <w:pPr>
      <w:widowControl/>
      <w:spacing w:before="100" w:beforeAutospacing="1" w:after="100" w:afterAutospacing="1" w:line="200" w:lineRule="atLeast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commentdetails1">
    <w:name w:val="commentdetail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2">
    <w:name w:val="commentinfo2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date2">
    <w:name w:val="commentdate2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photo2">
    <w:name w:val="commentphoto2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etails2">
    <w:name w:val="commentdetails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3">
    <w:name w:val="commentinfo3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date3">
    <w:name w:val="commentdate3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photo3">
    <w:name w:val="commentphoto3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letitle1">
    <w:name w:val="tabletitle1"/>
    <w:basedOn w:val="a"/>
    <w:rsid w:val="00AD0C9F"/>
    <w:pPr>
      <w:widowControl/>
      <w:jc w:val="left"/>
    </w:pPr>
    <w:rPr>
      <w:rFonts w:ascii="宋体" w:eastAsia="宋体" w:hAnsi="宋体" w:cs="宋体"/>
      <w:b/>
      <w:bCs/>
      <w:color w:val="8F4E0B"/>
      <w:kern w:val="0"/>
      <w:sz w:val="20"/>
      <w:szCs w:val="20"/>
    </w:rPr>
  </w:style>
  <w:style w:type="paragraph" w:customStyle="1" w:styleId="dashboard-section1">
    <w:name w:val="dashboard-section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-heading-block1">
    <w:name w:val="logo-heading-bloc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heading1">
    <w:name w:val="blogheading1"/>
    <w:basedOn w:val="a"/>
    <w:rsid w:val="00AD0C9F"/>
    <w:pPr>
      <w:widowControl/>
      <w:spacing w:before="24" w:after="24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block1">
    <w:name w:val="logoblock1"/>
    <w:basedOn w:val="a"/>
    <w:rsid w:val="00AD0C9F"/>
    <w:pPr>
      <w:widowControl/>
      <w:spacing w:before="100" w:beforeAutospacing="1" w:after="100" w:afterAutospacing="1"/>
      <w:ind w:left="-915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metadata1">
    <w:name w:val="page-metadata1"/>
    <w:basedOn w:val="a"/>
    <w:rsid w:val="00AD0C9F"/>
    <w:pPr>
      <w:widowControl/>
      <w:spacing w:before="24" w:after="24"/>
      <w:ind w:left="24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wiki-content1">
    <w:name w:val="wiki-content1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1">
    <w:name w:val="diff1"/>
    <w:basedOn w:val="a"/>
    <w:rsid w:val="00AD0C9F"/>
    <w:pPr>
      <w:widowControl/>
      <w:spacing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diff2">
    <w:name w:val="diff2"/>
    <w:basedOn w:val="a"/>
    <w:rsid w:val="00AD0C9F"/>
    <w:pPr>
      <w:widowControl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label1">
    <w:name w:val="labe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operations1">
    <w:name w:val="opera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ntabs1">
    <w:name w:val="nontabs1"/>
    <w:basedOn w:val="a"/>
    <w:rsid w:val="00AD0C9F"/>
    <w:pPr>
      <w:widowControl/>
      <w:spacing w:before="75"/>
      <w:ind w:left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monthnavigation1">
    <w:name w:val="blogmonthnavigation1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ind w:right="120"/>
      <w:jc w:val="center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icon-container1">
    <w:name w:val="icon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listitems1">
    <w:name w:val="bloglistitems1"/>
    <w:basedOn w:val="a"/>
    <w:rsid w:val="00AD0C9F"/>
    <w:pPr>
      <w:widowControl/>
      <w:spacing w:before="120" w:after="120"/>
      <w:ind w:left="-216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monthnavigation2">
    <w:name w:val="blogmonthnavigation2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spacing w:after="240"/>
      <w:ind w:right="240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4">
    <w:name w:val="error4"/>
    <w:basedOn w:val="a"/>
    <w:rsid w:val="00AD0C9F"/>
    <w:pPr>
      <w:widowControl/>
      <w:shd w:val="clear" w:color="auto" w:fill="FFCCCC"/>
      <w:spacing w:before="180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fwdarrow1">
    <w:name w:val="fwdarrow1"/>
    <w:basedOn w:val="a0"/>
    <w:rsid w:val="00AD0C9F"/>
    <w:rPr>
      <w:vanish w:val="0"/>
      <w:webHidden w:val="0"/>
      <w:specVanish w:val="0"/>
    </w:rPr>
  </w:style>
  <w:style w:type="character" w:customStyle="1" w:styleId="backarrow1">
    <w:name w:val="backarrow1"/>
    <w:basedOn w:val="a0"/>
    <w:rsid w:val="00AD0C9F"/>
    <w:rPr>
      <w:vanish w:val="0"/>
      <w:webHidden w:val="0"/>
      <w:specVanish w:val="0"/>
    </w:rPr>
  </w:style>
  <w:style w:type="paragraph" w:customStyle="1" w:styleId="firstcolumn1">
    <w:name w:val="firstcolumn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ondcolumn1">
    <w:name w:val="secondcolumn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description1">
    <w:name w:val="spacedescription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operations2">
    <w:name w:val="operations2"/>
    <w:basedOn w:val="a"/>
    <w:rsid w:val="00AD0C9F"/>
    <w:pPr>
      <w:widowControl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button1">
    <w:name w:val="dashboard-action-butto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spacing1">
    <w:name w:val="dashboard-action-spac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ssistive1">
    <w:name w:val="assistiv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ceholded1">
    <w:name w:val="placeholde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license1">
    <w:name w:val="license1"/>
    <w:basedOn w:val="a"/>
    <w:rsid w:val="00AD0C9F"/>
    <w:pPr>
      <w:widowControl/>
      <w:pBdr>
        <w:top w:val="single" w:sz="6" w:space="0" w:color="BBBBBB"/>
      </w:pBdr>
      <w:shd w:val="clear" w:color="auto" w:fill="8F4E0B"/>
      <w:jc w:val="center"/>
    </w:pPr>
    <w:rPr>
      <w:rFonts w:ascii="宋体" w:eastAsia="宋体" w:hAnsi="宋体" w:cs="宋体"/>
      <w:color w:val="FFFFFF"/>
      <w:kern w:val="0"/>
      <w:sz w:val="20"/>
      <w:szCs w:val="20"/>
    </w:rPr>
  </w:style>
  <w:style w:type="paragraph" w:customStyle="1" w:styleId="warning1">
    <w:name w:val="warning1"/>
    <w:basedOn w:val="a"/>
    <w:rsid w:val="00AD0C9F"/>
    <w:pPr>
      <w:widowControl/>
      <w:spacing w:after="150"/>
      <w:ind w:left="600" w:right="600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page-history-view1">
    <w:name w:val="page-history-view1"/>
    <w:basedOn w:val="a0"/>
    <w:rsid w:val="00AD0C9F"/>
    <w:rPr>
      <w:vanish w:val="0"/>
      <w:webHidden w:val="0"/>
      <w:color w:val="666666"/>
      <w:sz w:val="18"/>
      <w:szCs w:val="18"/>
      <w:specVanish w:val="0"/>
    </w:rPr>
  </w:style>
  <w:style w:type="character" w:customStyle="1" w:styleId="current-version-margin1">
    <w:name w:val="current-version-margin1"/>
    <w:basedOn w:val="a0"/>
    <w:rsid w:val="00AD0C9F"/>
  </w:style>
  <w:style w:type="character" w:customStyle="1" w:styleId="page-metadata-attachments-text1">
    <w:name w:val="page-metadata-attachments-text1"/>
    <w:basedOn w:val="a0"/>
    <w:rsid w:val="00AD0C9F"/>
  </w:style>
  <w:style w:type="paragraph" w:customStyle="1" w:styleId="rss-icon1">
    <w:name w:val="rss-icon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ail-notification-icon1">
    <w:name w:val="email-notification-icon1"/>
    <w:basedOn w:val="a"/>
    <w:rsid w:val="00AD0C9F"/>
    <w:pPr>
      <w:widowControl/>
      <w:spacing w:before="100" w:beforeAutospacing="1" w:after="100" w:afterAutospacing="1" w:line="0" w:lineRule="auto"/>
      <w:ind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error5">
    <w:name w:val="error5"/>
    <w:basedOn w:val="a0"/>
    <w:rsid w:val="00AD0C9F"/>
    <w:rPr>
      <w:vanish w:val="0"/>
      <w:webHidden w:val="0"/>
      <w:color w:val="741311"/>
      <w:shd w:val="clear" w:color="auto" w:fill="FFCCCC"/>
      <w:specVanish w:val="0"/>
    </w:rPr>
  </w:style>
  <w:style w:type="paragraph" w:customStyle="1" w:styleId="confluencetable1">
    <w:name w:val="confluencetable1"/>
    <w:basedOn w:val="a"/>
    <w:rsid w:val="00AD0C9F"/>
    <w:pPr>
      <w:widowControl/>
      <w:spacing w:before="75" w:after="75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content1">
    <w:name w:val="preformattedcontent1"/>
    <w:basedOn w:val="a"/>
    <w:rsid w:val="00AD0C9F"/>
    <w:pPr>
      <w:widowControl/>
      <w:shd w:val="clear" w:color="auto" w:fill="FFFFFF"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content1">
    <w:name w:val="codecontent1"/>
    <w:basedOn w:val="a"/>
    <w:rsid w:val="00AD0C9F"/>
    <w:pPr>
      <w:widowControl/>
      <w:shd w:val="clear" w:color="auto" w:fill="FFFFFF"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preformat1">
    <w:name w:val="wysiwyg-macro-body-preformat1"/>
    <w:basedOn w:val="a"/>
    <w:rsid w:val="00AD0C9F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inline1">
    <w:name w:val="wysiwyg-macro-in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new-line1">
    <w:name w:val="user-new-line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wysiwyg-macro-body-newline1">
    <w:name w:val="wysiwyg-macro-body-newline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tab1">
    <w:name w:val="tab1"/>
    <w:basedOn w:val="a"/>
    <w:rsid w:val="00AD0C9F"/>
    <w:pPr>
      <w:widowControl/>
      <w:ind w:right="75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notab1">
    <w:name w:val="notab1"/>
    <w:basedOn w:val="a"/>
    <w:rsid w:val="00AD0C9F"/>
    <w:pPr>
      <w:widowControl/>
      <w:spacing w:before="15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button1">
    <w:name w:val="ajs-button1"/>
    <w:basedOn w:val="a"/>
    <w:rsid w:val="00AD0C9F"/>
    <w:pPr>
      <w:widowControl/>
      <w:spacing w:line="480" w:lineRule="auto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1">
    <w:name w:val="ajs-menu-titl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1">
    <w:name w:val="ajs-drop-down1"/>
    <w:basedOn w:val="a"/>
    <w:rsid w:val="00AD0C9F"/>
    <w:pPr>
      <w:widowControl/>
      <w:pBdr>
        <w:top w:val="single" w:sz="6" w:space="0" w:color="C1C1C1"/>
        <w:left w:val="single" w:sz="6" w:space="0" w:color="C1C1C1"/>
        <w:bottom w:val="single" w:sz="6" w:space="0" w:color="C1C1C1"/>
        <w:right w:val="single" w:sz="6" w:space="0" w:color="C1C1C1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2">
    <w:name w:val="ajs-drop-down2"/>
    <w:basedOn w:val="a"/>
    <w:rsid w:val="00AD0C9F"/>
    <w:pPr>
      <w:widowControl/>
      <w:pBdr>
        <w:left w:val="single" w:sz="6" w:space="0" w:color="8F4E0B"/>
        <w:bottom w:val="single" w:sz="6" w:space="0" w:color="8F4E0B"/>
        <w:right w:val="single" w:sz="6" w:space="0" w:color="8F4E0B"/>
      </w:pBdr>
      <w:shd w:val="clear" w:color="auto" w:fill="FFFFFF"/>
      <w:spacing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bar1">
    <w:name w:val="ajs-menu-bar1"/>
    <w:basedOn w:val="a"/>
    <w:rsid w:val="00AD0C9F"/>
    <w:pPr>
      <w:widowControl/>
      <w:spacing w:before="150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2">
    <w:name w:val="ajs-menu-title2"/>
    <w:basedOn w:val="a"/>
    <w:rsid w:val="00AD0C9F"/>
    <w:pPr>
      <w:widowControl/>
      <w:spacing w:line="300" w:lineRule="atLeast"/>
      <w:jc w:val="left"/>
    </w:pPr>
    <w:rPr>
      <w:rFonts w:ascii="宋体" w:eastAsia="宋体" w:hAnsi="宋体" w:cs="宋体"/>
      <w:color w:val="535353"/>
      <w:kern w:val="0"/>
      <w:sz w:val="26"/>
      <w:szCs w:val="26"/>
    </w:rPr>
  </w:style>
  <w:style w:type="paragraph" w:customStyle="1" w:styleId="most-right-menu-item1">
    <w:name w:val="most-right-menu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1">
    <w:name w:val="result1"/>
    <w:basedOn w:val="a"/>
    <w:rsid w:val="00AD0C9F"/>
    <w:pPr>
      <w:widowControl/>
      <w:pBdr>
        <w:bottom w:val="single" w:sz="6" w:space="4" w:color="DDDDDD"/>
      </w:pBdr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summary1">
    <w:name w:val="resultsummary1"/>
    <w:basedOn w:val="a"/>
    <w:rsid w:val="00AD0C9F"/>
    <w:pPr>
      <w:widowControl/>
      <w:spacing w:before="100" w:beforeAutospacing="1" w:after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-keyword1">
    <w:name w:val="code-keywor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91"/>
      <w:kern w:val="0"/>
      <w:sz w:val="20"/>
      <w:szCs w:val="20"/>
    </w:rPr>
  </w:style>
  <w:style w:type="paragraph" w:customStyle="1" w:styleId="authoranddate1">
    <w:name w:val="authoranddate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te1">
    <w:name w:val="date1"/>
    <w:basedOn w:val="a"/>
    <w:rsid w:val="00AD0C9F"/>
    <w:pPr>
      <w:widowControl/>
      <w:spacing w:before="60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profilepic1">
    <w:name w:val="profilepic1"/>
    <w:basedOn w:val="a"/>
    <w:rsid w:val="00AD0C9F"/>
    <w:pPr>
      <w:widowControl/>
      <w:shd w:val="clear" w:color="auto" w:fill="F0F0F0"/>
      <w:ind w:left="30" w:right="3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wixie1">
    <w:name w:val="twixi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tails1">
    <w:name w:val="detail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mmary1">
    <w:name w:val="summary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humbnail1">
    <w:name w:val="thumbnail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clear1">
    <w:name w:val="cle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errorbox1">
    <w:name w:val="errorbox1"/>
    <w:basedOn w:val="a"/>
    <w:rsid w:val="00AD0C9F"/>
    <w:pPr>
      <w:widowControl/>
      <w:shd w:val="clear" w:color="auto" w:fill="FFCCCC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errormessage2">
    <w:name w:val="errormessage2"/>
    <w:basedOn w:val="a"/>
    <w:rsid w:val="00AD0C9F"/>
    <w:pPr>
      <w:widowControl/>
      <w:spacing w:after="240"/>
      <w:jc w:val="left"/>
    </w:pPr>
    <w:rPr>
      <w:rFonts w:ascii="宋体" w:eastAsia="宋体" w:hAnsi="宋体" w:cs="宋体"/>
      <w:vanish/>
      <w:color w:val="333333"/>
      <w:kern w:val="0"/>
      <w:sz w:val="20"/>
      <w:szCs w:val="20"/>
    </w:rPr>
  </w:style>
  <w:style w:type="paragraph" w:customStyle="1" w:styleId="captcha-image1">
    <w:name w:val="captcha-image1"/>
    <w:basedOn w:val="a"/>
    <w:rsid w:val="00AD0C9F"/>
    <w:pPr>
      <w:widowControl/>
      <w:pBdr>
        <w:top w:val="single" w:sz="6" w:space="0" w:color="EEEEEE"/>
        <w:left w:val="single" w:sz="6" w:space="0" w:color="EEEEEE"/>
        <w:bottom w:val="single" w:sz="6" w:space="0" w:color="EEEEEE"/>
        <w:right w:val="single" w:sz="6" w:space="0" w:color="EEEEEE"/>
      </w:pBdr>
      <w:spacing w:before="150" w:after="15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text2">
    <w:name w:val="text2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password1">
    <w:name w:val="password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message1">
    <w:name w:val="message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last1">
    <w:name w:val="last1"/>
    <w:basedOn w:val="a"/>
    <w:rsid w:val="00AD0C9F"/>
    <w:pPr>
      <w:widowControl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success-message1">
    <w:name w:val="success-message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008000"/>
      <w:kern w:val="0"/>
      <w:sz w:val="20"/>
      <w:szCs w:val="20"/>
    </w:rPr>
  </w:style>
  <w:style w:type="character" w:customStyle="1" w:styleId="errormessage3">
    <w:name w:val="errormessage3"/>
    <w:basedOn w:val="a0"/>
    <w:rsid w:val="00AD0C9F"/>
    <w:rPr>
      <w:b w:val="0"/>
      <w:bCs w:val="0"/>
      <w:color w:val="CC0000"/>
    </w:rPr>
  </w:style>
  <w:style w:type="paragraph" w:customStyle="1" w:styleId="reload1">
    <w:name w:val="reloa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1">
    <w:name w:val="userlogolink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icon7">
    <w:name w:val="icon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con8">
    <w:name w:val="icon8"/>
    <w:basedOn w:val="a0"/>
    <w:rsid w:val="00AD0C9F"/>
  </w:style>
  <w:style w:type="character" w:customStyle="1" w:styleId="icon9">
    <w:name w:val="icon9"/>
    <w:basedOn w:val="a0"/>
    <w:rsid w:val="00AD0C9F"/>
  </w:style>
  <w:style w:type="character" w:customStyle="1" w:styleId="icon10">
    <w:name w:val="icon10"/>
    <w:basedOn w:val="a0"/>
    <w:rsid w:val="00AD0C9F"/>
  </w:style>
  <w:style w:type="character" w:customStyle="1" w:styleId="icon11">
    <w:name w:val="icon11"/>
    <w:basedOn w:val="a0"/>
    <w:rsid w:val="00AD0C9F"/>
  </w:style>
  <w:style w:type="paragraph" w:customStyle="1" w:styleId="notemacro1">
    <w:name w:val="notemacro1"/>
    <w:basedOn w:val="a"/>
    <w:rsid w:val="00AD0C9F"/>
    <w:pPr>
      <w:widowControl/>
      <w:pBdr>
        <w:top w:val="single" w:sz="6" w:space="8" w:color="F0C000"/>
        <w:left w:val="single" w:sz="6" w:space="8" w:color="F0C000"/>
        <w:bottom w:val="single" w:sz="6" w:space="8" w:color="F0C000"/>
        <w:right w:val="single" w:sz="6" w:space="8" w:color="F0C000"/>
      </w:pBdr>
      <w:shd w:val="clear" w:color="auto" w:fill="FFFFCE"/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acro2">
    <w:name w:val="notemacro2"/>
    <w:basedOn w:val="a"/>
    <w:rsid w:val="00AD0C9F"/>
    <w:pPr>
      <w:widowControl/>
      <w:pBdr>
        <w:top w:val="single" w:sz="6" w:space="8" w:color="F0C000"/>
        <w:left w:val="single" w:sz="6" w:space="8" w:color="F0C000"/>
        <w:bottom w:val="single" w:sz="6" w:space="8" w:color="F0C000"/>
        <w:right w:val="single" w:sz="6" w:space="8" w:color="F0C000"/>
      </w:pBdr>
      <w:shd w:val="clear" w:color="auto" w:fill="FFFFCE"/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2">
    <w:name w:val="dialog-panel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inherited-div1">
    <w:name w:val="permission-inherited-di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view-permission-cell1">
    <w:name w:val="view-permission-cel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character" w:customStyle="1" w:styleId="first-of-type1">
    <w:name w:val="first-of-type1"/>
    <w:basedOn w:val="a0"/>
    <w:rsid w:val="00AD0C9F"/>
    <w:rPr>
      <w:vanish w:val="0"/>
      <w:webHidden w:val="0"/>
      <w:specVanish w:val="0"/>
    </w:rPr>
  </w:style>
  <w:style w:type="paragraph" w:customStyle="1" w:styleId="ajs-button2">
    <w:name w:val="ajs-button2"/>
    <w:basedOn w:val="a"/>
    <w:rsid w:val="00AD0C9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detail-column1">
    <w:name w:val="permission-detail-colum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ext3">
    <w:name w:val="tex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-image1">
    <w:name w:val="waiting-image1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-base1">
    <w:name w:val="more-link-base1"/>
    <w:basedOn w:val="a"/>
    <w:rsid w:val="00AD0C9F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="100" w:beforeAutospacing="1" w:after="100" w:afterAutospacing="1"/>
      <w:jc w:val="center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waiting-image2">
    <w:name w:val="waiting-image2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1">
    <w:name w:val="more-link1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ntainer2">
    <w:name w:val="icon-containe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changes1">
    <w:name w:val="update-item-changes1"/>
    <w:basedOn w:val="a"/>
    <w:rsid w:val="00AD0C9F"/>
    <w:pPr>
      <w:widowControl/>
      <w:spacing w:before="100" w:beforeAutospacing="1" w:after="100" w:afterAutospacing="1"/>
      <w:ind w:left="120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desc-and-date1">
    <w:name w:val="update-item-desc-and-dat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desc-and-misc1">
    <w:name w:val="update-item-desc-and-mis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1">
    <w:name w:val="userlogo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container1">
    <w:name w:val="container1"/>
    <w:basedOn w:val="a0"/>
    <w:rsid w:val="00AD0C9F"/>
    <w:rPr>
      <w:b w:val="0"/>
      <w:bCs w:val="0"/>
      <w:color w:val="000000"/>
    </w:rPr>
  </w:style>
  <w:style w:type="paragraph" w:customStyle="1" w:styleId="avatars1">
    <w:name w:val="avatar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2">
    <w:name w:val="userlogolink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llow-user-result1">
    <w:name w:val="follow-user-resul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666666"/>
      <w:kern w:val="0"/>
      <w:sz w:val="20"/>
      <w:szCs w:val="20"/>
    </w:rPr>
  </w:style>
  <w:style w:type="paragraph" w:customStyle="1" w:styleId="pagesection1">
    <w:name w:val="pagesection1"/>
    <w:basedOn w:val="a"/>
    <w:rsid w:val="00AD0C9F"/>
    <w:pPr>
      <w:widowControl/>
      <w:spacing w:before="600" w:after="75"/>
      <w:ind w:right="-54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ntent1">
    <w:name w:val="sidebar-content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llapse1">
    <w:name w:val="sidebar-collapse1"/>
    <w:basedOn w:val="a"/>
    <w:rsid w:val="00AD0C9F"/>
    <w:pPr>
      <w:widowControl/>
      <w:shd w:val="clear" w:color="auto" w:fill="CCCCCC"/>
      <w:spacing w:before="100" w:beforeAutospacing="1" w:after="100" w:afterAutospacing="1"/>
      <w:ind w:right="-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1">
    <w:name w:val="vcard1"/>
    <w:basedOn w:val="a"/>
    <w:rsid w:val="00AD0C9F"/>
    <w:pPr>
      <w:widowControl/>
      <w:spacing w:before="150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metadata1">
    <w:name w:val="metadata1"/>
    <w:basedOn w:val="a0"/>
    <w:rsid w:val="00AD0C9F"/>
    <w:rPr>
      <w:color w:val="666666"/>
      <w:sz w:val="18"/>
      <w:szCs w:val="18"/>
    </w:rPr>
  </w:style>
  <w:style w:type="paragraph" w:customStyle="1" w:styleId="recently-updated-sidebar1">
    <w:name w:val="recently-updated-side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title1">
    <w:name w:val="sub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debar-section1">
    <w:name w:val="sidebar-section1"/>
    <w:basedOn w:val="a"/>
    <w:rsid w:val="00AD0C9F"/>
    <w:pPr>
      <w:widowControl/>
      <w:spacing w:before="100" w:beforeAutospacing="1" w:after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vatars2">
    <w:name w:val="avatars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3">
    <w:name w:val="description3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ialog-content1">
    <w:name w:val="dialog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333333"/>
      <w:kern w:val="0"/>
      <w:sz w:val="18"/>
      <w:szCs w:val="18"/>
    </w:rPr>
  </w:style>
  <w:style w:type="paragraph" w:customStyle="1" w:styleId="description4">
    <w:name w:val="description4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column1">
    <w:name w:val="column1"/>
    <w:basedOn w:val="a"/>
    <w:rsid w:val="00AD0C9F"/>
    <w:pPr>
      <w:widowControl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list1">
    <w:name w:val="user-list1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ading1">
    <w:name w:val="load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age-watchers1">
    <w:name w:val="page-watchers1"/>
    <w:basedOn w:val="a"/>
    <w:rsid w:val="00AD0C9F"/>
    <w:pPr>
      <w:widowControl/>
      <w:spacing w:before="100" w:beforeAutospacing="1" w:after="100" w:afterAutospacing="1"/>
      <w:ind w:left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users1">
    <w:name w:val="no-user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watch-user1">
    <w:name w:val="watch-us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6"/>
      <w:szCs w:val="26"/>
    </w:rPr>
  </w:style>
  <w:style w:type="paragraph" w:customStyle="1" w:styleId="username1">
    <w:name w:val="usernam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7"/>
      <w:szCs w:val="17"/>
    </w:rPr>
  </w:style>
  <w:style w:type="paragraph" w:customStyle="1" w:styleId="profile-picture1">
    <w:name w:val="profile-picture1"/>
    <w:basedOn w:val="a"/>
    <w:rsid w:val="00AD0C9F"/>
    <w:pPr>
      <w:widowControl/>
      <w:spacing w:before="30" w:after="30"/>
      <w:ind w:right="6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1">
    <w:name w:val="remove-watch1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2">
    <w:name w:val="remove-watch2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status1">
    <w:name w:val="status1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6">
    <w:name w:val="error6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990000"/>
      <w:kern w:val="0"/>
      <w:sz w:val="20"/>
      <w:szCs w:val="20"/>
    </w:rPr>
  </w:style>
  <w:style w:type="paragraph" w:customStyle="1" w:styleId="aui-dropdown5">
    <w:name w:val="aui-dropdown5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s1">
    <w:name w:val="search-resul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searching1">
    <w:name w:val="searching1"/>
    <w:basedOn w:val="a"/>
    <w:rsid w:val="00AD0C9F"/>
    <w:pPr>
      <w:widowControl/>
      <w:spacing w:before="225" w:after="225"/>
      <w:ind w:left="225" w:right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results1">
    <w:name w:val="no-results1"/>
    <w:basedOn w:val="a"/>
    <w:rsid w:val="00AD0C9F"/>
    <w:pPr>
      <w:widowControl/>
      <w:spacing w:before="225" w:after="225"/>
      <w:ind w:left="225" w:right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count1">
    <w:name w:val="search-result-count1"/>
    <w:basedOn w:val="a"/>
    <w:rsid w:val="00AD0C9F"/>
    <w:pPr>
      <w:widowControl/>
      <w:spacing w:after="75"/>
      <w:ind w:left="150" w:right="150"/>
      <w:jc w:val="left"/>
    </w:pPr>
    <w:rPr>
      <w:rFonts w:ascii="宋体" w:eastAsia="宋体" w:hAnsi="宋体" w:cs="宋体"/>
      <w:color w:val="666666"/>
      <w:kern w:val="0"/>
      <w:sz w:val="17"/>
      <w:szCs w:val="17"/>
    </w:rPr>
  </w:style>
  <w:style w:type="paragraph" w:customStyle="1" w:styleId="search-result1">
    <w:name w:val="search-result1"/>
    <w:basedOn w:val="a"/>
    <w:rsid w:val="00AD0C9F"/>
    <w:pPr>
      <w:widowControl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earch-result-title1">
    <w:name w:val="search-result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date1">
    <w:name w:val="search-result-date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1">
    <w:name w:val="button-panel1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2">
    <w:name w:val="button-panel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character" w:customStyle="1" w:styleId="preview-excerpt1">
    <w:name w:val="preview-excerpt1"/>
    <w:basedOn w:val="a0"/>
    <w:rsid w:val="00AD0C9F"/>
    <w:rPr>
      <w:rFonts w:ascii="Courier New" w:hAnsi="Courier New" w:cs="Courier New" w:hint="default"/>
    </w:rPr>
  </w:style>
  <w:style w:type="paragraph" w:customStyle="1" w:styleId="click-zone1">
    <w:name w:val="click-zone1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2">
    <w:name w:val="click-zone2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3">
    <w:name w:val="click-zone3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2">
    <w:name w:val="dialog-page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ialog-panel-body3">
    <w:name w:val="dialog-panel-body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1">
    <w:name w:val="row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container1">
    <w:name w:val="error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nel-load-error-container1">
    <w:name w:val="panel-load-error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CC0000"/>
      <w:kern w:val="0"/>
      <w:sz w:val="20"/>
      <w:szCs w:val="20"/>
    </w:rPr>
  </w:style>
  <w:style w:type="paragraph" w:customStyle="1" w:styleId="information1">
    <w:name w:val="information1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formation2">
    <w:name w:val="information2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formation3">
    <w:name w:val="information3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tree1">
    <w:name w:val="tre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ui-tree1">
    <w:name w:val="ui-tre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ree2">
    <w:name w:val="ui-tree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owse-controls1">
    <w:name w:val="browse-controls1"/>
    <w:basedOn w:val="a"/>
    <w:rsid w:val="00AD0C9F"/>
    <w:pPr>
      <w:widowControl/>
      <w:spacing w:before="100" w:beforeAutospacing="1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5">
    <w:name w:val="description5"/>
    <w:basedOn w:val="a"/>
    <w:rsid w:val="00AD0C9F"/>
    <w:pPr>
      <w:widowControl/>
      <w:ind w:left="150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click-zone4">
    <w:name w:val="click-zone4"/>
    <w:basedOn w:val="a"/>
    <w:rsid w:val="00AD0C9F"/>
    <w:pPr>
      <w:widowControl/>
      <w:spacing w:before="100" w:beforeAutospacing="1" w:after="100" w:afterAutospacing="1"/>
      <w:ind w:left="-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3">
    <w:name w:val="button-panel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search-query1">
    <w:name w:val="search-query1"/>
    <w:basedOn w:val="a"/>
    <w:rsid w:val="00AD0C9F"/>
    <w:pPr>
      <w:widowControl/>
      <w:spacing w:before="100" w:beforeAutospacing="1" w:after="100" w:afterAutospacing="1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space1">
    <w:name w:val="search-space1"/>
    <w:basedOn w:val="a"/>
    <w:rsid w:val="00AD0C9F"/>
    <w:pPr>
      <w:widowControl/>
      <w:spacing w:before="100" w:beforeAutospacing="1" w:after="100" w:afterAutospacing="1"/>
      <w:ind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6">
    <w:name w:val="description6"/>
    <w:basedOn w:val="a"/>
    <w:rsid w:val="00AD0C9F"/>
    <w:pPr>
      <w:widowControl/>
      <w:spacing w:before="75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search-form1">
    <w:name w:val="search-form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4">
    <w:name w:val="information4"/>
    <w:basedOn w:val="a"/>
    <w:rsid w:val="00AD0C9F"/>
    <w:pPr>
      <w:widowControl/>
      <w:pBdr>
        <w:bottom w:val="single" w:sz="6" w:space="0" w:color="F0F0F0"/>
      </w:pBdr>
      <w:spacing w:before="100" w:beforeAutospacing="1" w:after="225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ner1">
    <w:name w:val="inner1"/>
    <w:basedOn w:val="a"/>
    <w:rsid w:val="00AD0C9F"/>
    <w:pPr>
      <w:widowControl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lement1">
    <w:name w:val="elem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cation-info1">
    <w:name w:val="location-info1"/>
    <w:basedOn w:val="a"/>
    <w:rsid w:val="00AD0C9F"/>
    <w:pPr>
      <w:widowControl/>
      <w:pBdr>
        <w:top w:val="single" w:sz="6" w:space="4" w:color="F0F0F0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3"/>
      <w:szCs w:val="23"/>
    </w:rPr>
  </w:style>
  <w:style w:type="paragraph" w:customStyle="1" w:styleId="row2">
    <w:name w:val="row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1">
    <w:name w:val="value1"/>
    <w:basedOn w:val="a"/>
    <w:rsid w:val="00AD0C9F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pty1">
    <w:name w:val="empt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page-input1">
    <w:name w:val="page-inp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input1">
    <w:name w:val="space-inp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7">
    <w:name w:val="description7"/>
    <w:basedOn w:val="a"/>
    <w:rsid w:val="00AD0C9F"/>
    <w:pPr>
      <w:widowControl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aui-dd-parent3">
    <w:name w:val="aui-dd-paren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dropdown6">
    <w:name w:val="aui-dropdown6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1">
    <w:name w:val="spac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999999"/>
      <w:kern w:val="0"/>
      <w:sz w:val="20"/>
      <w:szCs w:val="20"/>
    </w:rPr>
  </w:style>
  <w:style w:type="paragraph" w:customStyle="1" w:styleId="space2">
    <w:name w:val="spac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DDDDDD"/>
      <w:kern w:val="0"/>
      <w:sz w:val="20"/>
      <w:szCs w:val="20"/>
    </w:rPr>
  </w:style>
  <w:style w:type="paragraph" w:customStyle="1" w:styleId="breadcrumbs-container1">
    <w:name w:val="breadcrumbs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line1">
    <w:name w:val="breadcrumbs-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1">
    <w:name w:val="breadcrumbs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2">
    <w:name w:val="warning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blings1">
    <w:name w:val="sibling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ck1">
    <w:name w:val="back1"/>
    <w:basedOn w:val="a"/>
    <w:rsid w:val="00AD0C9F"/>
    <w:pPr>
      <w:widowControl/>
      <w:spacing w:before="100" w:beforeAutospacing="1" w:after="100" w:afterAutospacing="1"/>
      <w:ind w:left="48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2">
    <w:name w:val="contents2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2">
    <w:name w:val="vcard2"/>
    <w:basedOn w:val="a"/>
    <w:rsid w:val="00AD0C9F"/>
    <w:pPr>
      <w:widowControl/>
      <w:pBdr>
        <w:bottom w:val="single" w:sz="6" w:space="5" w:color="EEEEEE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macro1">
    <w:name w:val="profile-macro1"/>
    <w:basedOn w:val="a"/>
    <w:rsid w:val="00AD0C9F"/>
    <w:pPr>
      <w:widowControl/>
      <w:spacing w:before="300" w:after="30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3">
    <w:name w:val="vcard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1">
    <w:name w:val="user-statu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2">
    <w:name w:val="userlogo2"/>
    <w:basedOn w:val="a"/>
    <w:rsid w:val="00AD0C9F"/>
    <w:pPr>
      <w:widowControl/>
      <w:spacing w:before="100" w:beforeAutospacing="1" w:after="100" w:afterAutospacing="1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s1">
    <w:name w:val="values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loggedin1">
    <w:name w:val="notloggedi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2">
    <w:name w:val="user-status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ctions1">
    <w:name w:val="ac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opup-follow1">
    <w:name w:val="popup-follow1"/>
    <w:basedOn w:val="a"/>
    <w:rsid w:val="00AD0C9F"/>
    <w:pPr>
      <w:widowControl/>
      <w:pBdr>
        <w:right w:val="single" w:sz="6" w:space="0" w:color="EEEEEE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3">
    <w:name w:val="ajs-drop-down3"/>
    <w:basedOn w:val="a"/>
    <w:rsid w:val="00AD0C9F"/>
    <w:pPr>
      <w:widowControl/>
      <w:spacing w:before="100" w:beforeAutospacing="1"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4">
    <w:name w:val="ajs-drop-down4"/>
    <w:basedOn w:val="a"/>
    <w:rsid w:val="00AD0C9F"/>
    <w:pPr>
      <w:widowControl/>
      <w:spacing w:before="100" w:beforeAutospacing="1"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l1">
    <w:name w:val="t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1">
    <w:name w:val="t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1">
    <w:name w:val="b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1">
    <w:name w:val="b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1">
    <w:name w:val="b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1">
    <w:name w:val="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1">
    <w:name w:val="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1">
    <w:name w:val="remove-label1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remove-label2">
    <w:name w:val="remove-label2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remove-category1">
    <w:name w:val="remove-category1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confluence-label1">
    <w:name w:val="confluence-label1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2">
    <w:name w:val="confluence-label2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3">
    <w:name w:val="confluence-label3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1">
    <w:name w:val="label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2">
    <w:name w:val="label-titl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abel-title3">
    <w:name w:val="label-titl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abel-list1">
    <w:name w:val="label-lis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2">
    <w:name w:val="label-list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3">
    <w:name w:val="label-lis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-caption1">
    <w:name w:val="remove-label-captio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waiting1">
    <w:name w:val="waiting1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status1">
    <w:name w:val="update-status1"/>
    <w:basedOn w:val="a"/>
    <w:rsid w:val="00AD0C9F"/>
    <w:pPr>
      <w:widowControl/>
      <w:spacing w:before="100" w:beforeAutospacing="1" w:after="100" w:afterAutospacing="1"/>
      <w:ind w:left="120" w:right="15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atus-text1">
    <w:name w:val="status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message1">
    <w:name w:val="error-message1"/>
    <w:basedOn w:val="a"/>
    <w:rsid w:val="00AD0C9F"/>
    <w:pPr>
      <w:widowControl/>
      <w:spacing w:before="100" w:beforeAutospacing="1" w:after="100" w:afterAutospacing="1" w:line="345" w:lineRule="atLeast"/>
      <w:jc w:val="left"/>
    </w:pPr>
    <w:rPr>
      <w:rFonts w:ascii="宋体" w:eastAsia="宋体" w:hAnsi="宋体" w:cs="宋体"/>
      <w:color w:val="FF0000"/>
      <w:kern w:val="0"/>
      <w:sz w:val="20"/>
      <w:szCs w:val="20"/>
    </w:rPr>
  </w:style>
  <w:style w:type="paragraph" w:customStyle="1" w:styleId="status-text2">
    <w:name w:val="status-text2"/>
    <w:basedOn w:val="a"/>
    <w:rsid w:val="00AD0C9F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atus-actions1">
    <w:name w:val="status-actions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ext4">
    <w:name w:val="text4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ecurity-warning1">
    <w:name w:val="gadget-security-warning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description1">
    <w:name w:val="gadget-description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pec-description1">
    <w:name w:val="gadget-spec-description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list-item1">
    <w:name w:val="macro-list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macro-desc1">
    <w:name w:val="macro-desc1"/>
    <w:basedOn w:val="a"/>
    <w:rsid w:val="00AD0C9F"/>
    <w:pPr>
      <w:widowControl/>
      <w:spacing w:before="30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add-button1">
    <w:name w:val="add-button1"/>
    <w:basedOn w:val="a"/>
    <w:rsid w:val="00AD0C9F"/>
    <w:pPr>
      <w:widowControl/>
      <w:spacing w:before="1215"/>
      <w:ind w:left="-196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-macro1">
    <w:name w:val="selected-macro1"/>
    <w:basedOn w:val="a"/>
    <w:rsid w:val="00AD0C9F"/>
    <w:pPr>
      <w:widowControl/>
      <w:shd w:val="clear" w:color="auto" w:fill="FFF3C5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esc1">
    <w:name w:val="macro-param-des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macro-desc2">
    <w:name w:val="macro-desc2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macro-title1">
    <w:name w:val="macro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macro-help1">
    <w:name w:val="macro-hel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desc3">
    <w:name w:val="macro-desc3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macro-author1">
    <w:name w:val="macro-author1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whats-new-timeout1">
    <w:name w:val="whats-new-timeo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hrobber1">
    <w:name w:val="whats-new-throbber1"/>
    <w:basedOn w:val="a"/>
    <w:rsid w:val="00AD0C9F"/>
    <w:pPr>
      <w:widowControl/>
      <w:spacing w:before="1830"/>
      <w:ind w:left="48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tip1">
    <w:name w:val="dialog-ti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3">
    <w:name w:val="icon-dropdown3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1">
    <w:name w:val="first1"/>
    <w:basedOn w:val="a"/>
    <w:rsid w:val="00AD0C9F"/>
    <w:pPr>
      <w:widowControl/>
      <w:pBdr>
        <w:left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-link1">
    <w:name w:val="toolbar-item-lin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ld1">
    <w:name w:val="bol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italic1">
    <w:name w:val="itali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ine1">
    <w:name w:val="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2">
    <w:name w:val="line2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3">
    <w:name w:val="lin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1">
    <w:name w:val="toolbar1"/>
    <w:basedOn w:val="a"/>
    <w:rsid w:val="00AD0C9F"/>
    <w:pPr>
      <w:widowControl/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jc w:val="left"/>
    </w:pPr>
    <w:rPr>
      <w:rFonts w:ascii="宋体" w:eastAsia="宋体" w:hAnsi="宋体" w:cs="宋体"/>
      <w:vanish/>
      <w:color w:val="000000"/>
      <w:kern w:val="0"/>
      <w:sz w:val="15"/>
      <w:szCs w:val="15"/>
    </w:rPr>
  </w:style>
  <w:style w:type="character" w:customStyle="1" w:styleId="title3">
    <w:name w:val="title3"/>
    <w:basedOn w:val="a0"/>
    <w:rsid w:val="00AD0C9F"/>
    <w:rPr>
      <w:vanish w:val="0"/>
      <w:webHidden w:val="0"/>
      <w:specVanish w:val="0"/>
    </w:rPr>
  </w:style>
  <w:style w:type="paragraph" w:customStyle="1" w:styleId="noborder1">
    <w:name w:val="nobord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umber1">
    <w:name w:val="numb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FAFAF"/>
      <w:kern w:val="0"/>
      <w:sz w:val="20"/>
      <w:szCs w:val="20"/>
    </w:rPr>
  </w:style>
  <w:style w:type="paragraph" w:customStyle="1" w:styleId="content1">
    <w:name w:val="content1"/>
    <w:basedOn w:val="a"/>
    <w:rsid w:val="00AD0C9F"/>
    <w:pPr>
      <w:widowControl/>
      <w:pBdr>
        <w:left w:val="single" w:sz="18" w:space="0" w:color="E0F0F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in1">
    <w:name w:val="plai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s1">
    <w:name w:val="commen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200"/>
      <w:kern w:val="0"/>
      <w:sz w:val="20"/>
      <w:szCs w:val="20"/>
    </w:rPr>
  </w:style>
  <w:style w:type="paragraph" w:customStyle="1" w:styleId="string1">
    <w:name w:val="str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3366"/>
      <w:kern w:val="0"/>
      <w:sz w:val="20"/>
      <w:szCs w:val="20"/>
    </w:rPr>
  </w:style>
  <w:style w:type="paragraph" w:customStyle="1" w:styleId="keyword1">
    <w:name w:val="keywor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336699"/>
      <w:kern w:val="0"/>
      <w:sz w:val="20"/>
      <w:szCs w:val="20"/>
    </w:rPr>
  </w:style>
  <w:style w:type="paragraph" w:customStyle="1" w:styleId="preprocessor1">
    <w:name w:val="preprocess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variable1">
    <w:name w:val="variab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A7700"/>
      <w:kern w:val="0"/>
      <w:sz w:val="20"/>
      <w:szCs w:val="20"/>
    </w:rPr>
  </w:style>
  <w:style w:type="paragraph" w:customStyle="1" w:styleId="value2">
    <w:name w:val="valu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9900"/>
      <w:kern w:val="0"/>
      <w:sz w:val="20"/>
      <w:szCs w:val="20"/>
    </w:rPr>
  </w:style>
  <w:style w:type="paragraph" w:customStyle="1" w:styleId="functions1">
    <w:name w:val="func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0"/>
      <w:szCs w:val="20"/>
    </w:rPr>
  </w:style>
  <w:style w:type="paragraph" w:customStyle="1" w:styleId="constants1">
    <w:name w:val="constan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66CC"/>
      <w:kern w:val="0"/>
      <w:sz w:val="20"/>
      <w:szCs w:val="20"/>
    </w:rPr>
  </w:style>
  <w:style w:type="paragraph" w:customStyle="1" w:styleId="script1">
    <w:name w:val="script1"/>
    <w:basedOn w:val="a"/>
    <w:rsid w:val="00AD0C9F"/>
    <w:pPr>
      <w:widowControl/>
      <w:shd w:val="clear" w:color="auto" w:fill="FFFF0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11">
    <w:name w:val="color1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color21">
    <w:name w:val="color2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0"/>
      <w:szCs w:val="20"/>
    </w:rPr>
  </w:style>
  <w:style w:type="paragraph" w:customStyle="1" w:styleId="color31">
    <w:name w:val="color3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0000"/>
      <w:kern w:val="0"/>
      <w:sz w:val="20"/>
      <w:szCs w:val="20"/>
    </w:rPr>
  </w:style>
  <w:style w:type="paragraph" w:customStyle="1" w:styleId="error7">
    <w:name w:val="error7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2">
    <w:name w:val="buttons2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4">
    <w:name w:val="button-panel4"/>
    <w:basedOn w:val="a"/>
    <w:rsid w:val="00AD0C9F"/>
    <w:pPr>
      <w:widowControl/>
      <w:pBdr>
        <w:top w:val="single" w:sz="6" w:space="7" w:color="EEEEEE"/>
      </w:pBdr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2">
    <w:name w:val="textarea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1">
    <w:name w:val="button1"/>
    <w:basedOn w:val="a"/>
    <w:rsid w:val="00AD0C9F"/>
    <w:pPr>
      <w:widowControl/>
      <w:spacing w:before="30" w:after="30"/>
      <w:ind w:left="3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one1">
    <w:name w:val="do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8">
    <w:name w:val="error8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recipient1">
    <w:name w:val="remove-recipient1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4">
    <w:name w:val="aui-dd-parent4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dropdown7">
    <w:name w:val="aui-dropdown7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ubmit2">
    <w:name w:val="submit2"/>
    <w:basedOn w:val="a"/>
    <w:rsid w:val="00AD0C9F"/>
    <w:pPr>
      <w:widowControl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1">
    <w:name w:val="comment1"/>
    <w:basedOn w:val="a"/>
    <w:rsid w:val="00AD0C9F"/>
    <w:pPr>
      <w:widowControl/>
      <w:pBdr>
        <w:top w:val="single" w:sz="6" w:space="4" w:color="EEEEEE"/>
        <w:left w:val="single" w:sz="6" w:space="4" w:color="EEEEEE"/>
        <w:bottom w:val="single" w:sz="6" w:space="4" w:color="EEEEEE"/>
        <w:right w:val="single" w:sz="6" w:space="8" w:color="EEEEEE"/>
      </w:pBdr>
      <w:spacing w:after="150"/>
      <w:ind w:right="15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author1">
    <w:name w:val="author1"/>
    <w:basedOn w:val="a"/>
    <w:rsid w:val="00AD0C9F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date2">
    <w:name w:val="date2"/>
    <w:basedOn w:val="a"/>
    <w:rsid w:val="00AD0C9F"/>
    <w:pPr>
      <w:widowControl/>
      <w:spacing w:line="432" w:lineRule="atLeast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comment-user-logo1">
    <w:name w:val="comment-user-logo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ment1">
    <w:name w:val="replacem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xcerpt1">
    <w:name w:val="excerpt1"/>
    <w:basedOn w:val="a"/>
    <w:rsid w:val="00AD0C9F"/>
    <w:pPr>
      <w:widowControl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label2">
    <w:name w:val="label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rightpanel1">
    <w:name w:val="rightpanel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permalink1">
    <w:name w:val="comment-permalin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file-upload-progress-text1">
    <w:name w:val="file-upload-progress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6"/>
      <w:szCs w:val="16"/>
    </w:rPr>
  </w:style>
  <w:style w:type="paragraph" w:customStyle="1" w:styleId="panel-body1">
    <w:name w:val="panel-bod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anel-body2">
    <w:name w:val="panel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file-upload-progress-block1">
    <w:name w:val="file-upload-progress-block1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ncel-or-success-placeholder1">
    <w:name w:val="cancel-or-success-placeholder1"/>
    <w:basedOn w:val="a"/>
    <w:rsid w:val="00AD0C9F"/>
    <w:pPr>
      <w:widowControl/>
      <w:spacing w:before="100" w:beforeAutospacing="1" w:after="100" w:afterAutospacing="1"/>
      <w:ind w:left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ody3">
    <w:name w:val="panel-body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on-hover1">
    <w:name w:val="drop-zone-on-hover1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1">
    <w:name w:val="drop-zone-imag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1">
    <w:name w:val="drop-zone-text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mage-dialog-drop-zone-container1">
    <w:name w:val="image-dialog-drop-zone-container1"/>
    <w:basedOn w:val="a"/>
    <w:rsid w:val="00AD0C9F"/>
    <w:pPr>
      <w:widowControl/>
      <w:pBdr>
        <w:top w:val="dashed" w:sz="18" w:space="0" w:color="EEEEEE"/>
        <w:left w:val="dashed" w:sz="18" w:space="0" w:color="EEEEEE"/>
        <w:bottom w:val="dashed" w:sz="18" w:space="0" w:color="EEEEEE"/>
        <w:right w:val="dashed" w:sz="18" w:space="0" w:color="EEEEEE"/>
      </w:pBdr>
      <w:spacing w:before="100" w:beforeAutospacing="1" w:after="100" w:afterAutospacing="1" w:line="24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2">
    <w:name w:val="drop-zone-image2"/>
    <w:basedOn w:val="a"/>
    <w:rsid w:val="00AD0C9F"/>
    <w:pPr>
      <w:widowControl/>
      <w:spacing w:before="1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2">
    <w:name w:val="drop-zone-text2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b/>
      <w:bCs/>
      <w:color w:val="BBBBBB"/>
      <w:kern w:val="0"/>
      <w:sz w:val="20"/>
      <w:szCs w:val="20"/>
    </w:rPr>
  </w:style>
  <w:style w:type="paragraph" w:customStyle="1" w:styleId="ui-state-highlight1">
    <w:name w:val="ui-state-highlight1"/>
    <w:basedOn w:val="a"/>
    <w:rsid w:val="00AD0C9F"/>
    <w:pPr>
      <w:widowControl/>
      <w:pBdr>
        <w:top w:val="single" w:sz="6" w:space="0" w:color="FCEFA1"/>
        <w:left w:val="single" w:sz="6" w:space="0" w:color="FCEFA1"/>
        <w:bottom w:val="single" w:sz="6" w:space="0" w:color="FCEFA1"/>
        <w:right w:val="single" w:sz="6" w:space="0" w:color="FCEFA1"/>
      </w:pBdr>
      <w:shd w:val="clear" w:color="auto" w:fill="FBF9EE"/>
      <w:spacing w:before="100" w:beforeAutospacing="1" w:after="100" w:afterAutospacing="1"/>
      <w:jc w:val="left"/>
    </w:pPr>
    <w:rPr>
      <w:rFonts w:ascii="宋体" w:eastAsia="宋体" w:hAnsi="宋体" w:cs="宋体"/>
      <w:color w:val="363636"/>
      <w:kern w:val="0"/>
      <w:sz w:val="20"/>
      <w:szCs w:val="20"/>
    </w:rPr>
  </w:style>
  <w:style w:type="paragraph" w:customStyle="1" w:styleId="ui-state-error1">
    <w:name w:val="ui-state-error1"/>
    <w:basedOn w:val="a"/>
    <w:rsid w:val="00AD0C9F"/>
    <w:pPr>
      <w:widowControl/>
      <w:pBdr>
        <w:top w:val="single" w:sz="6" w:space="0" w:color="CD0A0A"/>
        <w:left w:val="single" w:sz="6" w:space="0" w:color="CD0A0A"/>
        <w:bottom w:val="single" w:sz="6" w:space="0" w:color="CD0A0A"/>
        <w:right w:val="single" w:sz="6" w:space="0" w:color="CD0A0A"/>
      </w:pBdr>
      <w:shd w:val="clear" w:color="auto" w:fill="FEF1EC"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error-text1">
    <w:name w:val="ui-state-error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disabled1">
    <w:name w:val="ui-state-disable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iority-primary1">
    <w:name w:val="ui-priority-primar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ui-priority-secondary1">
    <w:name w:val="ui-priority-secondar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1">
    <w:name w:val="ui-icon1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2">
    <w:name w:val="ui-icon2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3">
    <w:name w:val="ui-icon3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4">
    <w:name w:val="ui-icon4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5">
    <w:name w:val="ui-icon5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6">
    <w:name w:val="ui-icon6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7">
    <w:name w:val="ui-icon7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8">
    <w:name w:val="ui-icon8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9">
    <w:name w:val="ui-icon9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header1">
    <w:name w:val="ui-accordion-header1"/>
    <w:basedOn w:val="a"/>
    <w:rsid w:val="00AD0C9F"/>
    <w:pPr>
      <w:widowControl/>
      <w:spacing w:before="1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li-fix1">
    <w:name w:val="ui-accordion-li-fix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10">
    <w:name w:val="ui-icon10"/>
    <w:basedOn w:val="a"/>
    <w:rsid w:val="00AD0C9F"/>
    <w:pPr>
      <w:widowControl/>
      <w:spacing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1">
    <w:name w:val="ui-accordion-content1"/>
    <w:basedOn w:val="a"/>
    <w:rsid w:val="00AD0C9F"/>
    <w:pPr>
      <w:widowControl/>
      <w:spacing w:after="30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ui-accordion-content-active1">
    <w:name w:val="ui-accordion-content-activ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1">
    <w:name w:val="ui-datepicker-head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prev1">
    <w:name w:val="ui-datepicker-pre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next1">
    <w:name w:val="ui-datepicker-n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title1">
    <w:name w:val="ui-datepicker-title1"/>
    <w:basedOn w:val="a"/>
    <w:rsid w:val="00AD0C9F"/>
    <w:pPr>
      <w:widowControl/>
      <w:spacing w:line="432" w:lineRule="atLeast"/>
      <w:ind w:left="552" w:right="552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1">
    <w:name w:val="ui-datepicker-buttonpane1"/>
    <w:basedOn w:val="a"/>
    <w:rsid w:val="00AD0C9F"/>
    <w:pPr>
      <w:widowControl/>
      <w:spacing w:before="168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1">
    <w:name w:val="ui-datepicker-grou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2">
    <w:name w:val="ui-datepicker-group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3">
    <w:name w:val="ui-datepicker-group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2">
    <w:name w:val="ui-datepicker-heade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3">
    <w:name w:val="ui-datepicker-header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2">
    <w:name w:val="ui-datepicker-buttonpan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3">
    <w:name w:val="ui-datepicker-buttonpan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4">
    <w:name w:val="ui-datepicker-header4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5">
    <w:name w:val="ui-datepicker-header5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1">
    <w:name w:val="ui-dialog-title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1">
    <w:name w:val="ui-dialog-title1"/>
    <w:basedOn w:val="a"/>
    <w:rsid w:val="00AD0C9F"/>
    <w:pPr>
      <w:widowControl/>
      <w:spacing w:before="24" w:after="48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-close1">
    <w:name w:val="ui-dialog-titlebar-clos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content1">
    <w:name w:val="ui-dialog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buttonpane1">
    <w:name w:val="ui-dialog-buttonpane1"/>
    <w:basedOn w:val="a"/>
    <w:rsid w:val="00AD0C9F"/>
    <w:pPr>
      <w:widowControl/>
      <w:spacing w:before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e1">
    <w:name w:val="ui-resizable-s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1">
    <w:name w:val="ui-progressbar-value1"/>
    <w:basedOn w:val="a"/>
    <w:rsid w:val="00AD0C9F"/>
    <w:pPr>
      <w:widowControl/>
      <w:ind w:left="-15" w:righ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handle1">
    <w:name w:val="ui-resizable-hand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"/>
      <w:szCs w:val="2"/>
    </w:rPr>
  </w:style>
  <w:style w:type="paragraph" w:customStyle="1" w:styleId="ui-resizable-handle2">
    <w:name w:val="ui-resizable-handl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"/>
      <w:szCs w:val="2"/>
    </w:rPr>
  </w:style>
  <w:style w:type="paragraph" w:customStyle="1" w:styleId="ui-slider-handle1">
    <w:name w:val="ui-slider-hand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1">
    <w:name w:val="ui-slider-rang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ui-slider-handle2">
    <w:name w:val="ui-slider-handle2"/>
    <w:basedOn w:val="a"/>
    <w:rsid w:val="00AD0C9F"/>
    <w:pPr>
      <w:widowControl/>
      <w:spacing w:before="100" w:beforeAutospacing="1" w:after="100" w:afterAutospacing="1"/>
      <w:ind w:left="-144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andle3">
    <w:name w:val="ui-slider-handle3"/>
    <w:basedOn w:val="a"/>
    <w:rsid w:val="00AD0C9F"/>
    <w:pPr>
      <w:widowControl/>
      <w:spacing w:before="100" w:before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2">
    <w:name w:val="ui-slider-rang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nav1">
    <w:name w:val="ui-tabs-na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panel1">
    <w:name w:val="ui-tabs-pane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2">
    <w:name w:val="ui-progressbar-value2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3">
    <w:name w:val="ui-progressbar-valu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progressbar1">
    <w:name w:val="aui-progress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ule1">
    <w:name w:val="module1"/>
    <w:basedOn w:val="a"/>
    <w:rsid w:val="00AD0C9F"/>
    <w:pPr>
      <w:widowControl/>
      <w:spacing w:after="240"/>
      <w:ind w:left="122" w:right="122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ose1">
    <w:name w:val="clos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"/>
      <w:szCs w:val="2"/>
    </w:rPr>
  </w:style>
  <w:style w:type="paragraph" w:customStyle="1" w:styleId="module2">
    <w:name w:val="module2"/>
    <w:basedOn w:val="a"/>
    <w:rsid w:val="00AD0C9F"/>
    <w:pPr>
      <w:widowControl/>
      <w:spacing w:after="120"/>
      <w:ind w:left="120" w:right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-content1">
    <w:name w:val="mod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-separator1">
    <w:name w:val="key-separat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mcetext1">
    <w:name w:val="mcetext1"/>
    <w:basedOn w:val="a0"/>
    <w:rsid w:val="00AD0C9F"/>
    <w:rPr>
      <w:color w:val="8F4E0B"/>
    </w:rPr>
  </w:style>
  <w:style w:type="character" w:customStyle="1" w:styleId="mcetext2">
    <w:name w:val="mcetext2"/>
    <w:basedOn w:val="a0"/>
    <w:rsid w:val="00AD0C9F"/>
    <w:rPr>
      <w:color w:val="8F4E0B"/>
    </w:rPr>
  </w:style>
  <w:style w:type="character" w:customStyle="1" w:styleId="mcetext3">
    <w:name w:val="mcetext3"/>
    <w:basedOn w:val="a0"/>
    <w:rsid w:val="00AD0C9F"/>
    <w:rPr>
      <w:color w:val="8F4E0B"/>
    </w:rPr>
  </w:style>
  <w:style w:type="character" w:customStyle="1" w:styleId="mcetext4">
    <w:name w:val="mcetext4"/>
    <w:basedOn w:val="a0"/>
    <w:rsid w:val="00AD0C9F"/>
    <w:rPr>
      <w:color w:val="8F4E0B"/>
    </w:rPr>
  </w:style>
  <w:style w:type="character" w:customStyle="1" w:styleId="mcetext5">
    <w:name w:val="mcetext5"/>
    <w:basedOn w:val="a0"/>
    <w:rsid w:val="00AD0C9F"/>
    <w:rPr>
      <w:color w:val="8F4E0B"/>
    </w:rPr>
  </w:style>
  <w:style w:type="character" w:customStyle="1" w:styleId="mcetext6">
    <w:name w:val="mcetext6"/>
    <w:basedOn w:val="a0"/>
    <w:rsid w:val="00AD0C9F"/>
    <w:rPr>
      <w:color w:val="8F4E0B"/>
    </w:rPr>
  </w:style>
  <w:style w:type="paragraph" w:customStyle="1" w:styleId="tabnav1">
    <w:name w:val="tabnav1"/>
    <w:basedOn w:val="a"/>
    <w:rsid w:val="00AD0C9F"/>
    <w:pPr>
      <w:widowControl/>
      <w:pBdr>
        <w:bottom w:val="single" w:sz="6" w:space="0" w:color="E59A2F"/>
      </w:pBdr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wiki-content2">
    <w:name w:val="wiki-content2"/>
    <w:basedOn w:val="a"/>
    <w:rsid w:val="00AD0C9F"/>
    <w:pPr>
      <w:widowControl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mage-wrap">
    <w:name w:val="image-wrap"/>
    <w:basedOn w:val="a0"/>
    <w:rsid w:val="00AD0C9F"/>
  </w:style>
  <w:style w:type="paragraph" w:styleId="aa">
    <w:name w:val="No Spacing"/>
    <w:uiPriority w:val="1"/>
    <w:qFormat/>
    <w:rsid w:val="00C810A7"/>
    <w:pPr>
      <w:widowControl w:val="0"/>
      <w:jc w:val="both"/>
    </w:pPr>
  </w:style>
  <w:style w:type="paragraph" w:customStyle="1" w:styleId="20">
    <w:name w:val="标题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21">
    <w:name w:val="日期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22">
    <w:name w:val="副标题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D0C9F"/>
    <w:pPr>
      <w:widowControl/>
      <w:spacing w:before="540" w:after="60"/>
      <w:jc w:val="left"/>
      <w:outlineLvl w:val="0"/>
    </w:pPr>
    <w:rPr>
      <w:rFonts w:ascii="宋体" w:eastAsia="宋体" w:hAnsi="宋体" w:cs="宋体"/>
      <w:b/>
      <w:bCs/>
      <w:color w:val="8F4E0B"/>
      <w:kern w:val="36"/>
      <w:sz w:val="36"/>
      <w:szCs w:val="36"/>
    </w:rPr>
  </w:style>
  <w:style w:type="paragraph" w:styleId="2">
    <w:name w:val="heading 2"/>
    <w:basedOn w:val="a"/>
    <w:link w:val="2Char"/>
    <w:uiPriority w:val="9"/>
    <w:qFormat/>
    <w:rsid w:val="00AD0C9F"/>
    <w:pPr>
      <w:widowControl/>
      <w:spacing w:before="405" w:after="60"/>
      <w:jc w:val="left"/>
      <w:outlineLvl w:val="1"/>
    </w:pPr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paragraph" w:styleId="3">
    <w:name w:val="heading 3"/>
    <w:basedOn w:val="a"/>
    <w:link w:val="3Char"/>
    <w:uiPriority w:val="9"/>
    <w:qFormat/>
    <w:rsid w:val="00AD0C9F"/>
    <w:pPr>
      <w:widowControl/>
      <w:spacing w:before="315" w:after="60"/>
      <w:jc w:val="left"/>
      <w:outlineLvl w:val="2"/>
    </w:pPr>
    <w:rPr>
      <w:rFonts w:ascii="宋体" w:eastAsia="宋体" w:hAnsi="宋体" w:cs="宋体"/>
      <w:b/>
      <w:bCs/>
      <w:color w:val="8F4E0B"/>
      <w:kern w:val="0"/>
      <w:szCs w:val="21"/>
    </w:rPr>
  </w:style>
  <w:style w:type="paragraph" w:styleId="4">
    <w:name w:val="heading 4"/>
    <w:basedOn w:val="a"/>
    <w:link w:val="4Char"/>
    <w:uiPriority w:val="9"/>
    <w:qFormat/>
    <w:rsid w:val="00AD0C9F"/>
    <w:pPr>
      <w:widowControl/>
      <w:spacing w:before="270" w:after="60"/>
      <w:jc w:val="left"/>
      <w:outlineLvl w:val="3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styleId="5">
    <w:name w:val="heading 5"/>
    <w:basedOn w:val="a"/>
    <w:link w:val="5Char"/>
    <w:uiPriority w:val="9"/>
    <w:qFormat/>
    <w:rsid w:val="00AD0C9F"/>
    <w:pPr>
      <w:widowControl/>
      <w:spacing w:before="210" w:after="60"/>
      <w:jc w:val="left"/>
      <w:outlineLvl w:val="4"/>
    </w:pPr>
    <w:rPr>
      <w:rFonts w:ascii="宋体" w:eastAsia="宋体" w:hAnsi="宋体" w:cs="宋体"/>
      <w:b/>
      <w:bCs/>
      <w:color w:val="8F4E0B"/>
      <w:kern w:val="0"/>
      <w:sz w:val="15"/>
      <w:szCs w:val="15"/>
    </w:rPr>
  </w:style>
  <w:style w:type="paragraph" w:styleId="6">
    <w:name w:val="heading 6"/>
    <w:basedOn w:val="a"/>
    <w:link w:val="6Char"/>
    <w:uiPriority w:val="9"/>
    <w:qFormat/>
    <w:rsid w:val="00AD0C9F"/>
    <w:pPr>
      <w:widowControl/>
      <w:spacing w:before="210" w:after="60"/>
      <w:jc w:val="left"/>
      <w:outlineLvl w:val="5"/>
    </w:pPr>
    <w:rPr>
      <w:rFonts w:ascii="宋体" w:eastAsia="宋体" w:hAnsi="宋体" w:cs="宋体"/>
      <w:b/>
      <w:bCs/>
      <w:color w:val="8F4E0B"/>
      <w:kern w:val="0"/>
      <w:sz w:val="12"/>
      <w:szCs w:val="1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0C9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D0C9F"/>
    <w:rPr>
      <w:strike w:val="0"/>
      <w:dstrike w:val="0"/>
      <w:color w:val="0000FF"/>
      <w:u w:val="none"/>
      <w:effect w:val="none"/>
    </w:rPr>
  </w:style>
  <w:style w:type="character" w:styleId="HTML">
    <w:name w:val="HTML Code"/>
    <w:basedOn w:val="a0"/>
    <w:uiPriority w:val="99"/>
    <w:semiHidden/>
    <w:unhideWhenUsed/>
    <w:rsid w:val="00AD0C9F"/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AD0C9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D0C9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D0C9F"/>
    <w:rPr>
      <w:rFonts w:ascii="宋体" w:eastAsia="宋体" w:hAnsi="宋体" w:cs="宋体"/>
      <w:b/>
      <w:bCs/>
      <w:color w:val="8F4E0B"/>
      <w:kern w:val="36"/>
      <w:sz w:val="36"/>
      <w:szCs w:val="36"/>
    </w:rPr>
  </w:style>
  <w:style w:type="character" w:customStyle="1" w:styleId="2Char">
    <w:name w:val="标题 2 Char"/>
    <w:basedOn w:val="a0"/>
    <w:link w:val="2"/>
    <w:uiPriority w:val="9"/>
    <w:rsid w:val="00AD0C9F"/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character" w:customStyle="1" w:styleId="3Char">
    <w:name w:val="标题 3 Char"/>
    <w:basedOn w:val="a0"/>
    <w:link w:val="3"/>
    <w:uiPriority w:val="9"/>
    <w:rsid w:val="00AD0C9F"/>
    <w:rPr>
      <w:rFonts w:ascii="宋体" w:eastAsia="宋体" w:hAnsi="宋体" w:cs="宋体"/>
      <w:b/>
      <w:bCs/>
      <w:color w:val="8F4E0B"/>
      <w:kern w:val="0"/>
      <w:szCs w:val="21"/>
    </w:rPr>
  </w:style>
  <w:style w:type="character" w:customStyle="1" w:styleId="4Char">
    <w:name w:val="标题 4 Char"/>
    <w:basedOn w:val="a0"/>
    <w:link w:val="4"/>
    <w:uiPriority w:val="9"/>
    <w:rsid w:val="00AD0C9F"/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AD0C9F"/>
    <w:rPr>
      <w:rFonts w:ascii="宋体" w:eastAsia="宋体" w:hAnsi="宋体" w:cs="宋体"/>
      <w:b/>
      <w:bCs/>
      <w:color w:val="8F4E0B"/>
      <w:kern w:val="0"/>
      <w:sz w:val="15"/>
      <w:szCs w:val="15"/>
    </w:rPr>
  </w:style>
  <w:style w:type="character" w:customStyle="1" w:styleId="6Char">
    <w:name w:val="标题 6 Char"/>
    <w:basedOn w:val="a0"/>
    <w:link w:val="6"/>
    <w:uiPriority w:val="9"/>
    <w:rsid w:val="00AD0C9F"/>
    <w:rPr>
      <w:rFonts w:ascii="宋体" w:eastAsia="宋体" w:hAnsi="宋体" w:cs="宋体"/>
      <w:b/>
      <w:bCs/>
      <w:color w:val="8F4E0B"/>
      <w:kern w:val="0"/>
      <w:sz w:val="12"/>
      <w:szCs w:val="12"/>
    </w:rPr>
  </w:style>
  <w:style w:type="character" w:styleId="a6">
    <w:name w:val="FollowedHyperlink"/>
    <w:basedOn w:val="a0"/>
    <w:uiPriority w:val="99"/>
    <w:semiHidden/>
    <w:unhideWhenUsed/>
    <w:rsid w:val="00AD0C9F"/>
    <w:rPr>
      <w:strike w:val="0"/>
      <w:dstrike w:val="0"/>
      <w:color w:val="800080"/>
      <w:u w:val="none"/>
      <w:effect w:val="none"/>
    </w:rPr>
  </w:style>
  <w:style w:type="character" w:styleId="a7">
    <w:name w:val="Emphasis"/>
    <w:basedOn w:val="a0"/>
    <w:uiPriority w:val="20"/>
    <w:qFormat/>
    <w:rsid w:val="00AD0C9F"/>
    <w:rPr>
      <w:i/>
      <w:iCs/>
    </w:rPr>
  </w:style>
  <w:style w:type="character" w:styleId="HTML0">
    <w:name w:val="HTML Keyboard"/>
    <w:basedOn w:val="a0"/>
    <w:uiPriority w:val="99"/>
    <w:semiHidden/>
    <w:unhideWhenUsed/>
    <w:rsid w:val="00AD0C9F"/>
    <w:rPr>
      <w:rFonts w:ascii="宋体" w:eastAsia="宋体" w:hAnsi="宋体" w:cs="宋体"/>
      <w:sz w:val="24"/>
      <w:szCs w:val="24"/>
    </w:rPr>
  </w:style>
  <w:style w:type="paragraph" w:styleId="HTML1">
    <w:name w:val="HTML Preformatted"/>
    <w:basedOn w:val="a"/>
    <w:link w:val="HTMLChar"/>
    <w:uiPriority w:val="99"/>
    <w:semiHidden/>
    <w:unhideWhenUsed/>
    <w:rsid w:val="00AD0C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after="15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AD0C9F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AD0C9F"/>
    <w:rPr>
      <w:b/>
      <w:bCs/>
    </w:rPr>
  </w:style>
  <w:style w:type="paragraph" w:styleId="a9">
    <w:name w:val="Normal (Web)"/>
    <w:basedOn w:val="a"/>
    <w:uiPriority w:val="99"/>
    <w:semiHidden/>
    <w:unhideWhenUsed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desc">
    <w:name w:val="macro-desc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10">
    <w:name w:val="标题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ecurity-warning">
    <w:name w:val="gadget-security-warn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description">
    <w:name w:val="gadget-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pec-description">
    <w:name w:val="gadget-spec-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">
    <w:name w:val="license"/>
    <w:basedOn w:val="a"/>
    <w:rsid w:val="00AD0C9F"/>
    <w:pPr>
      <w:widowControl/>
      <w:pBdr>
        <w:top w:val="single" w:sz="6" w:space="0" w:color="BBBBBB"/>
      </w:pBdr>
      <w:shd w:val="clear" w:color="auto" w:fill="FFFFE0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">
    <w:name w:val="warn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st">
    <w:name w:val="la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ccess-message">
    <w:name w:val="success-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">
    <w:name w:val="description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macro-author">
    <w:name w:val="macro-auth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ear">
    <w:name w:val="cle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ssistive">
    <w:name w:val="assisti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blanket">
    <w:name w:val="aui-blank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ialog">
    <w:name w:val="aui-dialog"/>
    <w:basedOn w:val="a"/>
    <w:rsid w:val="00AD0C9F"/>
    <w:pPr>
      <w:widowControl/>
      <w:pBdr>
        <w:top w:val="single" w:sz="6" w:space="0" w:color="666666"/>
        <w:left w:val="single" w:sz="6" w:space="0" w:color="666666"/>
        <w:bottom w:val="single" w:sz="6" w:space="0" w:color="666666"/>
        <w:right w:val="single" w:sz="6" w:space="0" w:color="666666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Cs w:val="21"/>
    </w:rPr>
  </w:style>
  <w:style w:type="paragraph" w:customStyle="1" w:styleId="aui-dropdown">
    <w:name w:val="aui-dropdown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">
    <w:name w:val="aui-icon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-new">
    <w:name w:val="aui-icon-new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nline-dialog">
    <w:name w:val="aui-inline-dia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aui-message">
    <w:name w:val="aui-message"/>
    <w:basedOn w:val="a"/>
    <w:rsid w:val="00AD0C9F"/>
    <w:pPr>
      <w:widowControl/>
      <w:pBdr>
        <w:top w:val="single" w:sz="6" w:space="12" w:color="BBBBBB"/>
        <w:left w:val="single" w:sz="6" w:space="26" w:color="BBBBBB"/>
        <w:bottom w:val="single" w:sz="6" w:space="12" w:color="BBBBBB"/>
        <w:right w:val="single" w:sz="6" w:space="12" w:color="BBBBBB"/>
      </w:pBdr>
      <w:shd w:val="clear" w:color="auto" w:fill="F0F0F0"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aui-toolbar">
    <w:name w:val="aui-toolbar"/>
    <w:basedOn w:val="a"/>
    <w:rsid w:val="00AD0C9F"/>
    <w:pPr>
      <w:widowControl/>
      <w:pBdr>
        <w:top w:val="single" w:sz="6" w:space="8" w:color="BBBBBB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help-link">
    <w:name w:val="dialog-help-link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tip">
    <w:name w:val="dialog-ti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aui-dd-parent">
    <w:name w:val="aui-dd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property-panel">
    <w:name w:val="aui-property-panel"/>
    <w:basedOn w:val="a"/>
    <w:rsid w:val="00AD0C9F"/>
    <w:pPr>
      <w:widowControl/>
      <w:pBdr>
        <w:top w:val="single" w:sz="6" w:space="8" w:color="E2E2E2"/>
        <w:left w:val="single" w:sz="6" w:space="8" w:color="E2E2E2"/>
        <w:bottom w:val="single" w:sz="6" w:space="8" w:color="E2E2E2"/>
        <w:right w:val="single" w:sz="6" w:space="8" w:color="E2E2E2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dytext">
    <w:name w:val="body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epfield">
    <w:name w:val="stepfield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int-only">
    <w:name w:val="print-onl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monospaceinput">
    <w:name w:val="monospaceinput"/>
    <w:basedOn w:val="a"/>
    <w:rsid w:val="00AD0C9F"/>
    <w:pPr>
      <w:widowControl/>
      <w:spacing w:before="100" w:beforeAutospacing="1"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helpheading">
    <w:name w:val="helpheading"/>
    <w:basedOn w:val="a"/>
    <w:rsid w:val="00AD0C9F"/>
    <w:pPr>
      <w:widowControl/>
      <w:pBdr>
        <w:bottom w:val="single" w:sz="6" w:space="3" w:color="auto"/>
      </w:pBdr>
      <w:shd w:val="clear" w:color="auto" w:fill="D0D9BD"/>
      <w:spacing w:before="15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content">
    <w:name w:val="helpcontent"/>
    <w:basedOn w:val="a"/>
    <w:rsid w:val="00AD0C9F"/>
    <w:pPr>
      <w:widowControl/>
      <w:shd w:val="clear" w:color="auto" w:fill="F5F7F1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lp-section-div">
    <w:name w:val="help-section-div"/>
    <w:basedOn w:val="a"/>
    <w:rsid w:val="00AD0C9F"/>
    <w:pPr>
      <w:widowControl/>
      <w:spacing w:before="100" w:beforeAutospacing="1" w:after="48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">
    <w:name w:val="pagesection"/>
    <w:basedOn w:val="a"/>
    <w:rsid w:val="00AD0C9F"/>
    <w:pPr>
      <w:widowControl/>
      <w:spacing w:before="600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title">
    <w:name w:val="pagesectiontitle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header">
    <w:name w:val="pagesectionheader"/>
    <w:basedOn w:val="a"/>
    <w:rsid w:val="00AD0C9F"/>
    <w:pPr>
      <w:widowControl/>
      <w:pBdr>
        <w:bottom w:val="single" w:sz="6" w:space="2" w:color="E59A2F"/>
      </w:pBdr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ectionbody">
    <w:name w:val="pagesectionbody"/>
    <w:basedOn w:val="a"/>
    <w:rsid w:val="00AD0C9F"/>
    <w:pPr>
      <w:widowControl/>
      <w:spacing w:before="6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-display">
    <w:name w:val="child-displa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comments">
    <w:name w:val="more-comm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DDE2E6"/>
      <w:kern w:val="0"/>
      <w:sz w:val="20"/>
      <w:szCs w:val="20"/>
    </w:rPr>
  </w:style>
  <w:style w:type="paragraph" w:customStyle="1" w:styleId="commentbox">
    <w:name w:val="commentbox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ate">
    <w:name w:val="commentdate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thread">
    <w:name w:val="commentthrea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nonymousalert">
    <w:name w:val="anonymousalert"/>
    <w:basedOn w:val="a"/>
    <w:rsid w:val="00AD0C9F"/>
    <w:pPr>
      <w:widowControl/>
      <w:pBdr>
        <w:top w:val="dashed" w:sz="6" w:space="8" w:color="FF0000"/>
        <w:left w:val="dashed" w:sz="6" w:space="4" w:color="FF0000"/>
        <w:bottom w:val="dashed" w:sz="6" w:space="8" w:color="FF0000"/>
        <w:right w:val="dashed" w:sz="6" w:space="4" w:color="FF0000"/>
      </w:pBdr>
      <w:shd w:val="clear" w:color="auto" w:fill="F0F0F0"/>
      <w:spacing w:before="60" w:after="60" w:line="195" w:lineRule="atLeast"/>
      <w:ind w:left="60" w:right="60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lockalert">
    <w:name w:val="lockalert"/>
    <w:basedOn w:val="a"/>
    <w:rsid w:val="00AD0C9F"/>
    <w:pPr>
      <w:widowControl/>
      <w:pBdr>
        <w:top w:val="dashed" w:sz="6" w:space="8" w:color="FF0000"/>
        <w:left w:val="dashed" w:sz="6" w:space="4" w:color="FF0000"/>
        <w:bottom w:val="dashed" w:sz="6" w:space="8" w:color="FF0000"/>
        <w:right w:val="dashed" w:sz="6" w:space="4" w:color="FF0000"/>
      </w:pBdr>
      <w:shd w:val="clear" w:color="auto" w:fill="F0F0F0"/>
      <w:spacing w:before="60" w:after="60" w:line="195" w:lineRule="atLeast"/>
      <w:ind w:left="60" w:right="60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navmenu">
    <w:name w:val="navmenu"/>
    <w:basedOn w:val="a"/>
    <w:rsid w:val="00AD0C9F"/>
    <w:pPr>
      <w:widowControl/>
      <w:pBdr>
        <w:top w:val="single" w:sz="6" w:space="0" w:color="F0F0F0"/>
        <w:left w:val="single" w:sz="6" w:space="0" w:color="F0F0F0"/>
        <w:bottom w:val="single" w:sz="6" w:space="0" w:color="F0F0F0"/>
        <w:right w:val="single" w:sz="6" w:space="0" w:color="F0F0F0"/>
      </w:pBdr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nuheading">
    <w:name w:val="menuheading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222222"/>
      <w:kern w:val="0"/>
      <w:sz w:val="20"/>
      <w:szCs w:val="20"/>
    </w:rPr>
  </w:style>
  <w:style w:type="paragraph" w:customStyle="1" w:styleId="menuitems">
    <w:name w:val="menuitem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nu-section-list">
    <w:name w:val="menu-section-lis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ightpanel">
    <w:name w:val="rightpanel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heading">
    <w:name w:val="sidebar-heading"/>
    <w:basedOn w:val="a"/>
    <w:rsid w:val="00AD0C9F"/>
    <w:pPr>
      <w:widowControl/>
      <w:pBdr>
        <w:bottom w:val="single" w:sz="6" w:space="0" w:color="CCCCCC"/>
      </w:pBdr>
      <w:ind w:left="-24" w:right="-24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helptab-unselected">
    <w:name w:val="helptab-unselected"/>
    <w:basedOn w:val="a"/>
    <w:rsid w:val="00AD0C9F"/>
    <w:pPr>
      <w:widowControl/>
      <w:shd w:val="clear" w:color="auto" w:fill="F5F7F1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tab-selected">
    <w:name w:val="helptab-selected"/>
    <w:basedOn w:val="a"/>
    <w:rsid w:val="00AD0C9F"/>
    <w:pPr>
      <w:widowControl/>
      <w:shd w:val="clear" w:color="auto" w:fill="D0D9BD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helptabs">
    <w:name w:val="helptabs"/>
    <w:basedOn w:val="a"/>
    <w:rsid w:val="00AD0C9F"/>
    <w:pPr>
      <w:widowControl/>
      <w:shd w:val="clear" w:color="auto" w:fill="F5F7F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header">
    <w:name w:val="pageheader"/>
    <w:basedOn w:val="a"/>
    <w:rsid w:val="00AD0C9F"/>
    <w:pPr>
      <w:widowControl/>
      <w:pBdr>
        <w:bottom w:val="single" w:sz="6" w:space="4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title">
    <w:name w:val="page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36"/>
      <w:szCs w:val="36"/>
    </w:rPr>
  </w:style>
  <w:style w:type="paragraph" w:customStyle="1" w:styleId="steptitle">
    <w:name w:val="steptitle"/>
    <w:basedOn w:val="a"/>
    <w:rsid w:val="00AD0C9F"/>
    <w:pPr>
      <w:widowControl/>
      <w:spacing w:before="100" w:beforeAutospacing="1" w:after="105"/>
      <w:jc w:val="left"/>
    </w:pPr>
    <w:rPr>
      <w:rFonts w:ascii="宋体" w:eastAsia="宋体" w:hAnsi="宋体" w:cs="宋体"/>
      <w:b/>
      <w:bCs/>
      <w:color w:val="8F4E0B"/>
      <w:kern w:val="0"/>
      <w:sz w:val="27"/>
      <w:szCs w:val="27"/>
    </w:rPr>
  </w:style>
  <w:style w:type="paragraph" w:customStyle="1" w:styleId="substeptitle">
    <w:name w:val="substeptitle"/>
    <w:basedOn w:val="a"/>
    <w:rsid w:val="00AD0C9F"/>
    <w:pPr>
      <w:widowControl/>
      <w:spacing w:before="30" w:after="60"/>
      <w:ind w:left="60" w:right="60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stepdesc">
    <w:name w:val="stepdesc"/>
    <w:basedOn w:val="a"/>
    <w:rsid w:val="00AD0C9F"/>
    <w:pPr>
      <w:widowControl/>
      <w:spacing w:before="105" w:after="105" w:line="260" w:lineRule="atLeast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teplabel">
    <w:name w:val="steplabel"/>
    <w:basedOn w:val="a"/>
    <w:rsid w:val="00AD0C9F"/>
    <w:pPr>
      <w:widowControl/>
      <w:spacing w:before="100" w:beforeAutospacing="1" w:after="100" w:afterAutospacing="1"/>
      <w:ind w:right="60"/>
      <w:jc w:val="righ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submitbuttons">
    <w:name w:val="submitbuttons"/>
    <w:basedOn w:val="a"/>
    <w:rsid w:val="00AD0C9F"/>
    <w:pPr>
      <w:widowControl/>
      <w:spacing w:before="75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title">
    <w:name w:val="form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sectionbottom">
    <w:name w:val="sectionbottom"/>
    <w:basedOn w:val="a"/>
    <w:rsid w:val="00AD0C9F"/>
    <w:pPr>
      <w:widowControl/>
      <w:pBdr>
        <w:bottom w:val="single" w:sz="6" w:space="0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prow">
    <w:name w:val="toprow"/>
    <w:basedOn w:val="a"/>
    <w:rsid w:val="00AD0C9F"/>
    <w:pPr>
      <w:widowControl/>
      <w:pBdr>
        <w:top w:val="single" w:sz="12" w:space="0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letitle">
    <w:name w:val="tabletitle"/>
    <w:basedOn w:val="a"/>
    <w:rsid w:val="00AD0C9F"/>
    <w:pPr>
      <w:widowControl/>
      <w:pBdr>
        <w:bottom w:val="single" w:sz="12" w:space="2" w:color="E59A2F"/>
      </w:pBdr>
      <w:spacing w:before="120" w:after="30"/>
      <w:ind w:right="60"/>
      <w:jc w:val="left"/>
    </w:pPr>
    <w:rPr>
      <w:rFonts w:ascii="宋体" w:eastAsia="宋体" w:hAnsi="宋体" w:cs="宋体"/>
      <w:b/>
      <w:bCs/>
      <w:color w:val="8F4E0B"/>
      <w:kern w:val="0"/>
      <w:sz w:val="20"/>
      <w:szCs w:val="20"/>
    </w:rPr>
  </w:style>
  <w:style w:type="paragraph" w:customStyle="1" w:styleId="tabletitleops">
    <w:name w:val="tabletitleops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llwidth">
    <w:name w:val="fullwidt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subheading">
    <w:name w:val="pagesub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5"/>
      <w:szCs w:val="15"/>
    </w:rPr>
  </w:style>
  <w:style w:type="paragraph" w:customStyle="1" w:styleId="logocell">
    <w:name w:val="logoce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nametitle-printable">
    <w:name w:val="spacenametitle-printable"/>
    <w:basedOn w:val="a"/>
    <w:rsid w:val="00AD0C9F"/>
    <w:pPr>
      <w:widowControl/>
      <w:spacing w:line="375" w:lineRule="atLeast"/>
      <w:jc w:val="left"/>
    </w:pPr>
    <w:rPr>
      <w:rFonts w:ascii="宋体" w:eastAsia="宋体" w:hAnsi="宋体" w:cs="宋体"/>
      <w:b/>
      <w:bCs/>
      <w:color w:val="999999"/>
      <w:kern w:val="0"/>
      <w:sz w:val="30"/>
      <w:szCs w:val="30"/>
    </w:rPr>
  </w:style>
  <w:style w:type="paragraph" w:customStyle="1" w:styleId="blogdate">
    <w:name w:val="blog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logsurtitle">
    <w:name w:val="blogsurtitle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post-listing">
    <w:name w:val="blog-post-listing"/>
    <w:basedOn w:val="a"/>
    <w:rsid w:val="00AD0C9F"/>
    <w:pPr>
      <w:widowControl/>
      <w:spacing w:before="100" w:beforeAutospacing="1" w:after="9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pagination">
    <w:name w:val="blog-pagina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ndsection">
    <w:name w:val="end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endsectionleftnav">
    <w:name w:val="endsectionleftnav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mallfont">
    <w:name w:val="small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5"/>
      <w:szCs w:val="15"/>
    </w:rPr>
  </w:style>
  <w:style w:type="paragraph" w:customStyle="1" w:styleId="descfont">
    <w:name w:val="desc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5"/>
      <w:szCs w:val="15"/>
    </w:rPr>
  </w:style>
  <w:style w:type="paragraph" w:customStyle="1" w:styleId="smallerfont">
    <w:name w:val="smallerfo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4"/>
      <w:szCs w:val="14"/>
    </w:rPr>
  </w:style>
  <w:style w:type="paragraph" w:customStyle="1" w:styleId="smalltext">
    <w:name w:val="small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greytext">
    <w:name w:val="grey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malltext-blue">
    <w:name w:val="smalltext-b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E59A2F"/>
      <w:kern w:val="0"/>
      <w:sz w:val="16"/>
      <w:szCs w:val="16"/>
    </w:rPr>
  </w:style>
  <w:style w:type="paragraph" w:customStyle="1" w:styleId="surtitle">
    <w:name w:val="surtitle"/>
    <w:basedOn w:val="a"/>
    <w:rsid w:val="00AD0C9F"/>
    <w:pPr>
      <w:widowControl/>
      <w:spacing w:before="100" w:beforeAutospacing="1" w:after="75"/>
      <w:ind w:left="15"/>
      <w:jc w:val="left"/>
    </w:pPr>
    <w:rPr>
      <w:rFonts w:ascii="宋体" w:eastAsia="宋体" w:hAnsi="宋体" w:cs="宋体"/>
      <w:color w:val="666666"/>
      <w:kern w:val="0"/>
      <w:szCs w:val="21"/>
    </w:rPr>
  </w:style>
  <w:style w:type="paragraph" w:customStyle="1" w:styleId="grid">
    <w:name w:val="grid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idhover">
    <w:name w:val="gridhover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">
    <w:name w:val="error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box">
    <w:name w:val="errorbox"/>
    <w:basedOn w:val="a"/>
    <w:rsid w:val="00AD0C9F"/>
    <w:pPr>
      <w:widowControl/>
      <w:pBdr>
        <w:top w:val="single" w:sz="6" w:space="4" w:color="CC0000"/>
        <w:left w:val="single" w:sz="6" w:space="4" w:color="CC0000"/>
        <w:bottom w:val="single" w:sz="6" w:space="4" w:color="CC0000"/>
        <w:right w:val="single" w:sz="6" w:space="4" w:color="CC0000"/>
      </w:pBdr>
      <w:shd w:val="clear" w:color="auto" w:fill="FFCCCC"/>
      <w:spacing w:before="75" w:after="75"/>
      <w:ind w:left="75"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message">
    <w:name w:val="error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C0000"/>
      <w:kern w:val="0"/>
      <w:sz w:val="20"/>
      <w:szCs w:val="20"/>
    </w:rPr>
  </w:style>
  <w:style w:type="paragraph" w:customStyle="1" w:styleId="success">
    <w:name w:val="succes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ccessbox">
    <w:name w:val="successbox"/>
    <w:basedOn w:val="a"/>
    <w:rsid w:val="00AD0C9F"/>
    <w:pPr>
      <w:widowControl/>
      <w:pBdr>
        <w:top w:val="single" w:sz="6" w:space="4" w:color="009900"/>
        <w:left w:val="single" w:sz="6" w:space="4" w:color="009900"/>
        <w:bottom w:val="single" w:sz="6" w:space="4" w:color="009900"/>
        <w:right w:val="single" w:sz="6" w:space="4" w:color="009900"/>
      </w:pBdr>
      <w:shd w:val="clear" w:color="auto" w:fill="DDFFDD"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viewnote">
    <w:name w:val="previewnote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FF0000"/>
      <w:kern w:val="0"/>
      <w:sz w:val="17"/>
      <w:szCs w:val="17"/>
    </w:rPr>
  </w:style>
  <w:style w:type="paragraph" w:customStyle="1" w:styleId="previewcontent">
    <w:name w:val="previewcontent"/>
    <w:basedOn w:val="a"/>
    <w:rsid w:val="00AD0C9F"/>
    <w:pPr>
      <w:widowControl/>
      <w:pBdr>
        <w:top w:val="single" w:sz="2" w:space="8" w:color="E59A2F"/>
        <w:left w:val="single" w:sz="6" w:space="8" w:color="E59A2F"/>
        <w:bottom w:val="single" w:sz="2" w:space="8" w:color="E59A2F"/>
        <w:right w:val="single" w:sz="6" w:space="8" w:color="E59A2F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content">
    <w:name w:val="messagecontent"/>
    <w:basedOn w:val="a"/>
    <w:rsid w:val="00AD0C9F"/>
    <w:pPr>
      <w:widowControl/>
      <w:shd w:val="clear" w:color="auto" w:fill="E0E0E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reatelink">
    <w:name w:val="create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0000"/>
      <w:kern w:val="0"/>
      <w:sz w:val="20"/>
      <w:szCs w:val="20"/>
    </w:rPr>
  </w:style>
  <w:style w:type="paragraph" w:customStyle="1" w:styleId="templateparameter">
    <w:name w:val="templateparamet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8B"/>
      <w:kern w:val="0"/>
      <w:sz w:val="14"/>
      <w:szCs w:val="14"/>
    </w:rPr>
  </w:style>
  <w:style w:type="paragraph" w:customStyle="1" w:styleId="key-diffs">
    <w:name w:val="key-diffs"/>
    <w:basedOn w:val="a"/>
    <w:rsid w:val="00AD0C9F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">
    <w:name w:val="diff"/>
    <w:basedOn w:val="a"/>
    <w:rsid w:val="00AD0C9F"/>
    <w:pPr>
      <w:widowControl/>
      <w:spacing w:before="240"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diff-added-lines">
    <w:name w:val="diff-added-line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added-words">
    <w:name w:val="diff-added-word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added-chars">
    <w:name w:val="diff-added-chars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-deleted-lines">
    <w:name w:val="diff-deleted-line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-deleted-words">
    <w:name w:val="diff-deleted-word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-deleted-chars">
    <w:name w:val="diff-deleted-chars"/>
    <w:basedOn w:val="a"/>
    <w:rsid w:val="00AD0C9F"/>
    <w:pPr>
      <w:widowControl/>
      <w:shd w:val="clear" w:color="auto" w:fill="FFDDDD"/>
      <w:spacing w:before="100" w:beforeAutospacing="1" w:after="100" w:afterAutospacing="1"/>
      <w:jc w:val="left"/>
    </w:pPr>
    <w:rPr>
      <w:rFonts w:ascii="宋体" w:eastAsia="宋体" w:hAnsi="宋体" w:cs="宋体"/>
      <w:strike/>
      <w:color w:val="999999"/>
      <w:kern w:val="0"/>
      <w:sz w:val="20"/>
      <w:szCs w:val="20"/>
    </w:rPr>
  </w:style>
  <w:style w:type="paragraph" w:customStyle="1" w:styleId="differror">
    <w:name w:val="differror"/>
    <w:basedOn w:val="a"/>
    <w:rsid w:val="00AD0C9F"/>
    <w:pPr>
      <w:widowControl/>
      <w:shd w:val="clear" w:color="auto" w:fill="A52A2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background">
    <w:name w:val="greybackground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box">
    <w:name w:val="greybox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rderedgreybox">
    <w:name w:val="borderedgreybox"/>
    <w:basedOn w:val="a"/>
    <w:rsid w:val="00AD0C9F"/>
    <w:pPr>
      <w:widowControl/>
      <w:shd w:val="clear" w:color="auto" w:fill="F0F0F0"/>
      <w:spacing w:before="100" w:beforeAutospacing="1" w:after="25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rderedlabelheading">
    <w:name w:val="borderedlabelheading"/>
    <w:basedOn w:val="a"/>
    <w:rsid w:val="00AD0C9F"/>
    <w:pPr>
      <w:widowControl/>
      <w:pBdr>
        <w:bottom w:val="single" w:sz="6" w:space="0" w:color="CCCCCC"/>
      </w:pBdr>
      <w:spacing w:before="100" w:beforeAutospacing="1" w:after="168"/>
      <w:jc w:val="left"/>
    </w:pPr>
    <w:rPr>
      <w:rFonts w:ascii="宋体" w:eastAsia="宋体" w:hAnsi="宋体" w:cs="宋体"/>
      <w:b/>
      <w:bCs/>
      <w:color w:val="333333"/>
      <w:kern w:val="0"/>
      <w:sz w:val="20"/>
      <w:szCs w:val="20"/>
    </w:rPr>
  </w:style>
  <w:style w:type="paragraph" w:customStyle="1" w:styleId="greyboxfilled">
    <w:name w:val="greyboxfilled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ghtgreybox">
    <w:name w:val="lightgreybox"/>
    <w:basedOn w:val="a"/>
    <w:rsid w:val="00AD0C9F"/>
    <w:pPr>
      <w:widowControl/>
      <w:shd w:val="clear" w:color="auto" w:fill="FAFAF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avbackgroundbox">
    <w:name w:val="navbackgroundbox"/>
    <w:basedOn w:val="a"/>
    <w:rsid w:val="00AD0C9F"/>
    <w:pPr>
      <w:widowControl/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FFFF"/>
      <w:kern w:val="0"/>
      <w:sz w:val="33"/>
      <w:szCs w:val="33"/>
    </w:rPr>
  </w:style>
  <w:style w:type="paragraph" w:customStyle="1" w:styleId="previewboxtop">
    <w:name w:val="previewboxtop"/>
    <w:basedOn w:val="a"/>
    <w:rsid w:val="00AD0C9F"/>
    <w:pPr>
      <w:widowControl/>
      <w:pBdr>
        <w:top w:val="single" w:sz="6" w:space="4" w:color="E59A2F"/>
        <w:left w:val="single" w:sz="6" w:space="4" w:color="E59A2F"/>
        <w:bottom w:val="single" w:sz="2" w:space="4" w:color="E59A2F"/>
        <w:right w:val="single" w:sz="6" w:space="4" w:color="E59A2F"/>
      </w:pBdr>
      <w:shd w:val="clear" w:color="auto" w:fill="F0F0F0"/>
      <w:spacing w:before="75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viewboxbottom">
    <w:name w:val="previewboxbottom"/>
    <w:basedOn w:val="a"/>
    <w:rsid w:val="00AD0C9F"/>
    <w:pPr>
      <w:widowControl/>
      <w:pBdr>
        <w:top w:val="single" w:sz="2" w:space="4" w:color="E59A2F"/>
        <w:left w:val="single" w:sz="6" w:space="4" w:color="E59A2F"/>
        <w:bottom w:val="single" w:sz="6" w:space="4" w:color="E59A2F"/>
        <w:right w:val="single" w:sz="6" w:space="4" w:color="E59A2F"/>
      </w:pBdr>
      <w:shd w:val="clear" w:color="auto" w:fill="F0F0F0"/>
      <w:spacing w:after="75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box">
    <w:name w:val="functionbox"/>
    <w:basedOn w:val="a"/>
    <w:rsid w:val="00AD0C9F"/>
    <w:pPr>
      <w:widowControl/>
      <w:pBdr>
        <w:top w:val="single" w:sz="6" w:space="2" w:color="E59A2F"/>
        <w:left w:val="single" w:sz="6" w:space="2" w:color="E59A2F"/>
        <w:bottom w:val="single" w:sz="6" w:space="2" w:color="E59A2F"/>
        <w:right w:val="single" w:sz="6" w:space="2" w:color="E59A2F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box-greyborder">
    <w:name w:val="functionbox-greyborder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0F0F0"/>
      <w:spacing w:before="15" w:after="150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normal">
    <w:name w:val="rownormal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alternate">
    <w:name w:val="rowalternate"/>
    <w:basedOn w:val="a"/>
    <w:rsid w:val="00AD0C9F"/>
    <w:pPr>
      <w:widowControl/>
      <w:shd w:val="clear" w:color="auto" w:fill="F7F7F7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alternatenobottomcolor">
    <w:name w:val="rowalternatenobottomcolor"/>
    <w:basedOn w:val="a"/>
    <w:rsid w:val="00AD0C9F"/>
    <w:pPr>
      <w:widowControl/>
      <w:shd w:val="clear" w:color="auto" w:fill="F7F7F7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highlight">
    <w:name w:val="rowhighlight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">
    <w:name w:val="toolbar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-eval">
    <w:name w:val="license-eval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cense-none">
    <w:name w:val="license-none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ttomshadow">
    <w:name w:val="bottomshad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ld">
    <w:name w:val="bo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logmonthnavigation">
    <w:name w:val="blogmonthnavigation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spacing w:after="240"/>
      <w:ind w:left="264" w:right="72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-sidebar-items">
    <w:name w:val="blog-sidebar-item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listitems">
    <w:name w:val="bloglistitems"/>
    <w:basedOn w:val="a"/>
    <w:rsid w:val="00AD0C9F"/>
    <w:pPr>
      <w:widowControl/>
      <w:spacing w:before="120" w:after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group">
    <w:name w:val="searchgroup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groupheading">
    <w:name w:val="searchgroupheading"/>
    <w:basedOn w:val="a"/>
    <w:rsid w:val="00AD0C9F"/>
    <w:pPr>
      <w:widowControl/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FFFF"/>
      <w:kern w:val="0"/>
      <w:sz w:val="15"/>
      <w:szCs w:val="15"/>
    </w:rPr>
  </w:style>
  <w:style w:type="paragraph" w:customStyle="1" w:styleId="searchitem">
    <w:name w:val="search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itemselected">
    <w:name w:val="searchitemselected"/>
    <w:basedOn w:val="a"/>
    <w:rsid w:val="00AD0C9F"/>
    <w:pPr>
      <w:widowControl/>
      <w:shd w:val="clear" w:color="auto" w:fill="DDDDDD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permissionheading">
    <w:name w:val="permissionheading"/>
    <w:basedOn w:val="a"/>
    <w:rsid w:val="00AD0C9F"/>
    <w:pPr>
      <w:widowControl/>
      <w:pBdr>
        <w:top w:val="single" w:sz="2" w:space="0" w:color="auto"/>
        <w:left w:val="single" w:sz="2" w:space="0" w:color="auto"/>
        <w:bottom w:val="single" w:sz="6" w:space="0" w:color="BBBBBB"/>
        <w:right w:val="single" w:sz="2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permissiontab">
    <w:name w:val="permissiontab"/>
    <w:basedOn w:val="a"/>
    <w:rsid w:val="00AD0C9F"/>
    <w:pPr>
      <w:widowControl/>
      <w:pBdr>
        <w:top w:val="single" w:sz="2" w:space="0" w:color="auto"/>
        <w:left w:val="single" w:sz="6" w:space="0" w:color="auto"/>
        <w:bottom w:val="single" w:sz="2" w:space="0" w:color="auto"/>
        <w:right w:val="single" w:sz="2" w:space="0" w:color="auto"/>
      </w:pBdr>
      <w:shd w:val="clear" w:color="auto" w:fill="E59A2F"/>
      <w:spacing w:before="100" w:beforeAutospacing="1" w:after="100" w:afterAutospacing="1"/>
      <w:jc w:val="left"/>
    </w:pPr>
    <w:rPr>
      <w:rFonts w:ascii="宋体" w:eastAsia="宋体" w:hAnsi="宋体" w:cs="宋体"/>
      <w:color w:val="FFFFFF"/>
      <w:kern w:val="0"/>
      <w:sz w:val="15"/>
      <w:szCs w:val="15"/>
    </w:rPr>
  </w:style>
  <w:style w:type="paragraph" w:customStyle="1" w:styleId="permissionsupertab">
    <w:name w:val="permissionsupertab"/>
    <w:basedOn w:val="a"/>
    <w:rsid w:val="00AD0C9F"/>
    <w:pPr>
      <w:widowControl/>
      <w:pBdr>
        <w:top w:val="single" w:sz="2" w:space="0" w:color="auto"/>
        <w:left w:val="single" w:sz="6" w:space="0" w:color="auto"/>
        <w:bottom w:val="single" w:sz="2" w:space="0" w:color="auto"/>
        <w:right w:val="single" w:sz="2" w:space="0" w:color="auto"/>
      </w:pBdr>
      <w:shd w:val="clear" w:color="auto" w:fill="8F4E0B"/>
      <w:spacing w:before="100" w:beforeAutospacing="1" w:after="100" w:afterAutospacing="1"/>
      <w:jc w:val="left"/>
    </w:pPr>
    <w:rPr>
      <w:rFonts w:ascii="宋体" w:eastAsia="宋体" w:hAnsi="宋体" w:cs="宋体"/>
      <w:color w:val="FFFFFF"/>
      <w:kern w:val="0"/>
      <w:sz w:val="20"/>
      <w:szCs w:val="20"/>
    </w:rPr>
  </w:style>
  <w:style w:type="paragraph" w:customStyle="1" w:styleId="permissioncell">
    <w:name w:val="permissioncell"/>
    <w:basedOn w:val="a"/>
    <w:rsid w:val="00AD0C9F"/>
    <w:pPr>
      <w:widowControl/>
      <w:pBdr>
        <w:top w:val="single" w:sz="2" w:space="0" w:color="auto"/>
        <w:bottom w:val="single" w:sz="2" w:space="0" w:color="auto"/>
        <w:right w:val="single" w:sz="2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tionpadded">
    <w:name w:val="optionpadd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view-controls">
    <w:name w:val="space-view-contro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links">
    <w:name w:val="greylink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operation-links">
    <w:name w:val="operation-links"/>
    <w:basedOn w:val="a"/>
    <w:rsid w:val="00AD0C9F"/>
    <w:pPr>
      <w:widowControl/>
      <w:spacing w:before="100" w:beforeAutospacing="1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navbar">
    <w:name w:val="greynavbar"/>
    <w:basedOn w:val="a"/>
    <w:rsid w:val="00AD0C9F"/>
    <w:pPr>
      <w:widowControl/>
      <w:pBdr>
        <w:top w:val="single" w:sz="6" w:space="0" w:color="E59A2F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erfloat">
    <w:name w:val="headerfloa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erfloatleft">
    <w:name w:val="headerfloatleft"/>
    <w:basedOn w:val="a"/>
    <w:rsid w:val="00AD0C9F"/>
    <w:pPr>
      <w:widowControl/>
      <w:spacing w:before="100" w:beforeAutospacing="1" w:after="150"/>
      <w:ind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eyformbox">
    <w:name w:val="greyformbox"/>
    <w:basedOn w:val="a"/>
    <w:rsid w:val="00AD0C9F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enpagehighlight">
    <w:name w:val="openpagehighlight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FFF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pageinsertlinks">
    <w:name w:val="editpageinsertlink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666666"/>
      <w:kern w:val="0"/>
      <w:sz w:val="15"/>
      <w:szCs w:val="15"/>
    </w:rPr>
  </w:style>
  <w:style w:type="paragraph" w:customStyle="1" w:styleId="heatmap">
    <w:name w:val="heatmap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ggleformdiv">
    <w:name w:val="toggleformdiv"/>
    <w:basedOn w:val="a"/>
    <w:rsid w:val="00AD0C9F"/>
    <w:pPr>
      <w:widowControl/>
      <w:pBdr>
        <w:top w:val="single" w:sz="6" w:space="0" w:color="A7A6AA"/>
        <w:left w:val="single" w:sz="6" w:space="0" w:color="A7A6AA"/>
        <w:bottom w:val="single" w:sz="6" w:space="0" w:color="A7A6AA"/>
        <w:right w:val="single" w:sz="6" w:space="0" w:color="A7A6AA"/>
      </w:pBdr>
      <w:shd w:val="clear" w:color="auto" w:fill="FFFFFF"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gleinfodiv">
    <w:name w:val="toogleinfodiv"/>
    <w:basedOn w:val="a"/>
    <w:rsid w:val="00AD0C9F"/>
    <w:pPr>
      <w:widowControl/>
      <w:pBdr>
        <w:top w:val="single" w:sz="6" w:space="4" w:color="A7A6AA"/>
        <w:left w:val="single" w:sz="6" w:space="4" w:color="A7A6AA"/>
        <w:bottom w:val="single" w:sz="6" w:space="4" w:color="A7A6AA"/>
        <w:right w:val="single" w:sz="6" w:space="4" w:color="A7A6AA"/>
      </w:pBdr>
      <w:shd w:val="clear" w:color="auto" w:fill="FFFFFF"/>
      <w:spacing w:before="150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inputsection">
    <w:name w:val="inputsection"/>
    <w:basedOn w:val="a"/>
    <w:rsid w:val="00AD0C9F"/>
    <w:pPr>
      <w:widowControl/>
      <w:spacing w:before="100" w:beforeAutospacing="1" w:after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d">
    <w:name w:val="replaced"/>
    <w:basedOn w:val="a"/>
    <w:rsid w:val="00AD0C9F"/>
    <w:pPr>
      <w:widowControl/>
      <w:shd w:val="clear" w:color="auto" w:fill="33CC66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ppadding">
    <w:name w:val="toppadding"/>
    <w:basedOn w:val="a"/>
    <w:rsid w:val="00AD0C9F"/>
    <w:pPr>
      <w:widowControl/>
      <w:spacing w:before="30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block">
    <w:name w:val="form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rror-block">
    <w:name w:val="form-error-block"/>
    <w:basedOn w:val="a"/>
    <w:rsid w:val="00AD0C9F"/>
    <w:pPr>
      <w:widowControl/>
      <w:pBdr>
        <w:top w:val="single" w:sz="6" w:space="0" w:color="F0F0F0"/>
        <w:bottom w:val="single" w:sz="6" w:space="0" w:color="F0F0F0"/>
      </w:pBdr>
      <w:shd w:val="clear" w:color="auto" w:fill="FFCCCC"/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lement-large">
    <w:name w:val="form-element-lar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24"/>
      <w:szCs w:val="24"/>
    </w:rPr>
  </w:style>
  <w:style w:type="paragraph" w:customStyle="1" w:styleId="form-element-small">
    <w:name w:val="form-element-sma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F4E0B"/>
      <w:kern w:val="0"/>
      <w:sz w:val="18"/>
      <w:szCs w:val="18"/>
    </w:rPr>
  </w:style>
  <w:style w:type="paragraph" w:customStyle="1" w:styleId="form-header">
    <w:name w:val="form-header"/>
    <w:basedOn w:val="a"/>
    <w:rsid w:val="00AD0C9F"/>
    <w:pPr>
      <w:widowControl/>
      <w:pBdr>
        <w:top w:val="single" w:sz="6" w:space="9" w:color="F0F0F0"/>
        <w:bottom w:val="single" w:sz="6" w:space="9" w:color="F0F0F0"/>
      </w:pBdr>
      <w:shd w:val="clear" w:color="auto" w:fill="FFFFE0"/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rm-example">
    <w:name w:val="form-examp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88888"/>
      <w:kern w:val="0"/>
      <w:sz w:val="17"/>
      <w:szCs w:val="17"/>
    </w:rPr>
  </w:style>
  <w:style w:type="paragraph" w:customStyle="1" w:styleId="form-divider">
    <w:name w:val="form-divider"/>
    <w:basedOn w:val="a"/>
    <w:rsid w:val="00AD0C9F"/>
    <w:pPr>
      <w:widowControl/>
      <w:pBdr>
        <w:bottom w:val="single" w:sz="6" w:space="0" w:color="CCCCCC"/>
      </w:pBdr>
      <w:spacing w:before="100" w:beforeAutospacing="1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button">
    <w:name w:val="confluence-button"/>
    <w:basedOn w:val="a"/>
    <w:rsid w:val="00AD0C9F"/>
    <w:pPr>
      <w:widowControl/>
      <w:pBdr>
        <w:top w:val="single" w:sz="6" w:space="4" w:color="AAAAAA"/>
        <w:left w:val="single" w:sz="6" w:space="8" w:color="AAAAAA"/>
        <w:bottom w:val="single" w:sz="6" w:space="4" w:color="AAAAAA"/>
        <w:right w:val="single" w:sz="6" w:space="8" w:color="AAAAAA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red">
    <w:name w:val="status-r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880000"/>
      <w:kern w:val="0"/>
      <w:sz w:val="20"/>
      <w:szCs w:val="20"/>
    </w:rPr>
  </w:style>
  <w:style w:type="paragraph" w:customStyle="1" w:styleId="status-green">
    <w:name w:val="status-gree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8800"/>
      <w:kern w:val="0"/>
      <w:sz w:val="20"/>
      <w:szCs w:val="20"/>
    </w:rPr>
  </w:style>
  <w:style w:type="paragraph" w:customStyle="1" w:styleId="person">
    <w:name w:val="person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infotable">
    <w:name w:val="pageinfotable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infolayouttable">
    <w:name w:val="pageinfolayout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moryusagebar">
    <w:name w:val="memoryusag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br">
    <w:name w:val="nob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ntsizebigger">
    <w:name w:val="fontsizebigger"/>
    <w:basedOn w:val="a"/>
    <w:rsid w:val="00AD0C9F"/>
    <w:pPr>
      <w:widowControl/>
      <w:spacing w:before="100" w:beforeAutospacing="1" w:after="100" w:afterAutospacing="1" w:line="280" w:lineRule="atLeast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fontsizedefault">
    <w:name w:val="fontsizedefault"/>
    <w:basedOn w:val="a"/>
    <w:rsid w:val="00AD0C9F"/>
    <w:pPr>
      <w:widowControl/>
      <w:spacing w:before="100" w:beforeAutospacing="1" w:after="100" w:afterAutospacing="1" w:line="312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ntsizesmaller">
    <w:name w:val="fontsizesmaller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earboth">
    <w:name w:val="clearbot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ificationgreyside">
    <w:name w:val="notificationgreyside"/>
    <w:basedOn w:val="a"/>
    <w:rsid w:val="00AD0C9F"/>
    <w:pPr>
      <w:widowControl/>
      <w:pBdr>
        <w:top w:val="single" w:sz="6" w:space="2" w:color="DDDDDD"/>
        <w:bottom w:val="single" w:sz="6" w:space="2" w:color="DDDDDD"/>
      </w:pBdr>
      <w:spacing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ificationdigest">
    <w:name w:val="notificationdige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rkblue">
    <w:name w:val="darkb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3366"/>
      <w:kern w:val="0"/>
      <w:sz w:val="20"/>
      <w:szCs w:val="20"/>
    </w:rPr>
  </w:style>
  <w:style w:type="paragraph" w:customStyle="1" w:styleId="grey">
    <w:name w:val="gre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quick-search">
    <w:name w:val="quick-search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illabel">
    <w:name w:val="mail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666666"/>
      <w:kern w:val="0"/>
      <w:sz w:val="20"/>
      <w:szCs w:val="20"/>
    </w:rPr>
  </w:style>
  <w:style w:type="paragraph" w:customStyle="1" w:styleId="unparented">
    <w:name w:val="unparented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rented">
    <w:name w:val="parent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mail">
    <w:name w:val="selectedmail"/>
    <w:basedOn w:val="a"/>
    <w:rsid w:val="00AD0C9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hd w:val="clear" w:color="auto" w:fill="FFFF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xcerpt">
    <w:name w:val="excerp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ptcha">
    <w:name w:val="captch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ptcha-image">
    <w:name w:val="captcha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-close-button">
    <w:name w:val="message-close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n-label">
    <w:name w:val="on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9900"/>
      <w:kern w:val="0"/>
      <w:sz w:val="20"/>
      <w:szCs w:val="20"/>
    </w:rPr>
  </w:style>
  <w:style w:type="paragraph" w:customStyle="1" w:styleId="yes-label">
    <w:name w:val="yes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9900"/>
      <w:kern w:val="0"/>
      <w:sz w:val="20"/>
      <w:szCs w:val="20"/>
    </w:rPr>
  </w:style>
  <w:style w:type="paragraph" w:customStyle="1" w:styleId="off-label">
    <w:name w:val="off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990000"/>
      <w:kern w:val="0"/>
      <w:sz w:val="20"/>
      <w:szCs w:val="20"/>
    </w:rPr>
  </w:style>
  <w:style w:type="paragraph" w:customStyle="1" w:styleId="no-label">
    <w:name w:val="no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990000"/>
      <w:kern w:val="0"/>
      <w:sz w:val="20"/>
      <w:szCs w:val="20"/>
    </w:rPr>
  </w:style>
  <w:style w:type="paragraph" w:customStyle="1" w:styleId="progress-fill-color">
    <w:name w:val="progress-fill-color"/>
    <w:basedOn w:val="a"/>
    <w:rsid w:val="00AD0C9F"/>
    <w:pPr>
      <w:widowControl/>
      <w:shd w:val="clear" w:color="auto" w:fill="00DF0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gress-background-color">
    <w:name w:val="progress-background-color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aligning-container">
    <w:name w:val="vertical-center-aligning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div-outer">
    <w:name w:val="vertical-center-div-outer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ertical-center-div-inner">
    <w:name w:val="vertical-center-div-inner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-progress">
    <w:name w:val="in-progress"/>
    <w:basedOn w:val="a"/>
    <w:rsid w:val="00AD0C9F"/>
    <w:pPr>
      <w:widowControl/>
      <w:shd w:val="clear" w:color="auto" w:fill="CC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heading">
    <w:name w:val="sub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22222"/>
      <w:kern w:val="0"/>
      <w:sz w:val="20"/>
      <w:szCs w:val="20"/>
    </w:rPr>
  </w:style>
  <w:style w:type="paragraph" w:customStyle="1" w:styleId="wiki-content">
    <w:name w:val="wiki-content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iki-content-preview">
    <w:name w:val="wiki-content-preview"/>
    <w:basedOn w:val="a"/>
    <w:rsid w:val="00AD0C9F"/>
    <w:pPr>
      <w:widowControl/>
      <w:pBdr>
        <w:left w:val="single" w:sz="6" w:space="4" w:color="E59A2F"/>
        <w:right w:val="single" w:sz="6" w:space="4" w:color="E59A2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cecontentbody">
    <w:name w:val="mcecontentbody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-navigation">
    <w:name w:val="tab-navigation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bar">
    <w:name w:val="ajs-menu-bar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">
    <w:name w:val="panel"/>
    <w:basedOn w:val="a"/>
    <w:rsid w:val="00AD0C9F"/>
    <w:pPr>
      <w:widowControl/>
      <w:pBdr>
        <w:top w:val="single" w:sz="6" w:space="0" w:color="E59A2F"/>
        <w:left w:val="single" w:sz="6" w:space="0" w:color="E59A2F"/>
        <w:bottom w:val="single" w:sz="6" w:space="0" w:color="E59A2F"/>
        <w:right w:val="single" w:sz="6" w:space="0" w:color="E59A2F"/>
      </w:pBdr>
      <w:shd w:val="clear" w:color="auto" w:fill="F0F0F0"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lertpanel">
    <w:name w:val="alertpanel"/>
    <w:basedOn w:val="a"/>
    <w:rsid w:val="00AD0C9F"/>
    <w:pPr>
      <w:widowControl/>
      <w:pBdr>
        <w:top w:val="single" w:sz="6" w:space="6" w:color="CC0000"/>
        <w:left w:val="single" w:sz="6" w:space="6" w:color="CC0000"/>
        <w:bottom w:val="single" w:sz="6" w:space="6" w:color="CC0000"/>
        <w:right w:val="single" w:sz="6" w:space="6" w:color="CC0000"/>
      </w:pBdr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panel">
    <w:name w:val="infopanel"/>
    <w:basedOn w:val="a"/>
    <w:rsid w:val="00AD0C9F"/>
    <w:pPr>
      <w:widowControl/>
      <w:pBdr>
        <w:top w:val="single" w:sz="6" w:space="6" w:color="6699CC"/>
        <w:left w:val="single" w:sz="6" w:space="6" w:color="6699CC"/>
        <w:bottom w:val="single" w:sz="6" w:space="6" w:color="6699CC"/>
        <w:right w:val="single" w:sz="6" w:space="6" w:color="6699CC"/>
      </w:pBdr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panel-heading">
    <w:name w:val="infopanel-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asicpanelcontainer">
    <w:name w:val="basicpanelcontainer"/>
    <w:basedOn w:val="a"/>
    <w:rsid w:val="00AD0C9F"/>
    <w:pPr>
      <w:widowControl/>
      <w:pBdr>
        <w:top w:val="single" w:sz="6" w:space="0" w:color="E59A2F"/>
        <w:left w:val="single" w:sz="6" w:space="0" w:color="E59A2F"/>
        <w:bottom w:val="single" w:sz="6" w:space="0" w:color="E59A2F"/>
        <w:right w:val="single" w:sz="6" w:space="0" w:color="E59A2F"/>
      </w:pBdr>
      <w:spacing w:before="30" w:after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sicpaneltitle">
    <w:name w:val="basicpaneltitle"/>
    <w:basedOn w:val="a"/>
    <w:rsid w:val="00AD0C9F"/>
    <w:pPr>
      <w:widowControl/>
      <w:shd w:val="clear" w:color="auto" w:fill="F0F0F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basicpanelbody">
    <w:name w:val="basicpanelbody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header">
    <w:name w:val="panelheader"/>
    <w:basedOn w:val="a"/>
    <w:rsid w:val="00AD0C9F"/>
    <w:pPr>
      <w:widowControl/>
      <w:pBdr>
        <w:bottom w:val="single" w:sz="6" w:space="0" w:color="E59A2F"/>
      </w:pBdr>
      <w:shd w:val="clear" w:color="auto" w:fill="F0F0F0"/>
      <w:spacing w:before="100" w:beforeAutospacing="1" w:after="100" w:afterAutospacing="1" w:line="480" w:lineRule="auto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header">
    <w:name w:val="codeheader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content">
    <w:name w:val="panelcontent"/>
    <w:basedOn w:val="a"/>
    <w:rsid w:val="00AD0C9F"/>
    <w:pPr>
      <w:widowControl/>
      <w:shd w:val="clear" w:color="auto" w:fill="F0F0F0"/>
      <w:jc w:val="left"/>
    </w:pPr>
    <w:rPr>
      <w:rFonts w:ascii="宋体" w:eastAsia="宋体" w:hAnsi="宋体" w:cs="宋体"/>
      <w:color w:val="000000"/>
      <w:kern w:val="0"/>
      <w:sz w:val="23"/>
      <w:szCs w:val="23"/>
    </w:rPr>
  </w:style>
  <w:style w:type="paragraph" w:customStyle="1" w:styleId="preformattedheader">
    <w:name w:val="preformattedheader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content">
    <w:name w:val="codecontent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content">
    <w:name w:val="preformattedcontent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macro">
    <w:name w:val="panelmacro"/>
    <w:basedOn w:val="a"/>
    <w:rsid w:val="00AD0C9F"/>
    <w:pPr>
      <w:widowControl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macro">
    <w:name w:val="searchmacro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ssmacro">
    <w:name w:val="rss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">
    <w:name w:val="code"/>
    <w:basedOn w:val="a"/>
    <w:rsid w:val="00AD0C9F"/>
    <w:pPr>
      <w:widowControl/>
      <w:pBdr>
        <w:top w:val="dashed" w:sz="6" w:space="0" w:color="auto"/>
        <w:left w:val="dashed" w:sz="6" w:space="0" w:color="auto"/>
        <w:bottom w:val="dashed" w:sz="6" w:space="0" w:color="auto"/>
        <w:right w:val="dashed" w:sz="6" w:space="0" w:color="auto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">
    <w:name w:val="preformatted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-keyword">
    <w:name w:val="code-key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91"/>
      <w:kern w:val="0"/>
      <w:sz w:val="20"/>
      <w:szCs w:val="20"/>
    </w:rPr>
  </w:style>
  <w:style w:type="paragraph" w:customStyle="1" w:styleId="code-object">
    <w:name w:val="code-objec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910091"/>
      <w:kern w:val="0"/>
      <w:sz w:val="20"/>
      <w:szCs w:val="20"/>
    </w:rPr>
  </w:style>
  <w:style w:type="paragraph" w:customStyle="1" w:styleId="code-quote">
    <w:name w:val="code-quo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9100"/>
      <w:kern w:val="0"/>
      <w:sz w:val="20"/>
      <w:szCs w:val="20"/>
    </w:rPr>
  </w:style>
  <w:style w:type="paragraph" w:customStyle="1" w:styleId="code-comment">
    <w:name w:val="code-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code-tag">
    <w:name w:val="code-ta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91"/>
      <w:kern w:val="0"/>
      <w:sz w:val="20"/>
      <w:szCs w:val="20"/>
    </w:rPr>
  </w:style>
  <w:style w:type="paragraph" w:customStyle="1" w:styleId="recentlyupdateditem">
    <w:name w:val="recentlyupdateditem"/>
    <w:basedOn w:val="a"/>
    <w:rsid w:val="00AD0C9F"/>
    <w:pPr>
      <w:widowControl/>
      <w:pBdr>
        <w:top w:val="single" w:sz="6" w:space="0" w:color="F0F0F0"/>
        <w:bottom w:val="single" w:sz="6" w:space="0" w:color="F0F0F0"/>
      </w:pBdr>
      <w:spacing w:before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recentlyupdateditems">
    <w:name w:val="morerecentlyupdateditems"/>
    <w:basedOn w:val="a"/>
    <w:rsid w:val="00AD0C9F"/>
    <w:pPr>
      <w:widowControl/>
      <w:spacing w:before="150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wait">
    <w:name w:val="icon-wa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browse-space">
    <w:name w:val="icon-browse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page">
    <w:name w:val="icon-add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page-disabled">
    <w:name w:val="icon-add-page-disabl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add-fav">
    <w:name w:val="icon-add-f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move-fav">
    <w:name w:val="icon-remove-f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home-page">
    <w:name w:val="icon-home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cently-updated-page">
    <w:name w:val="icon-recently-updated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page">
    <w:name w:val="icon-p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mment">
    <w:name w:val="icon-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pace">
    <w:name w:val="icon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personal-space">
    <w:name w:val="icon-personal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user">
    <w:name w:val="icon-us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group">
    <w:name w:val="icon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blog">
    <w:name w:val="icon-b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trackback">
    <w:name w:val="icon-trackba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mail">
    <w:name w:val="icon-mai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tatus">
    <w:name w:val="icon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how-more">
    <w:name w:val="icon-show-mor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show-less">
    <w:name w:val="icon-show-les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df">
    <w:name w:val="icon-file-pdf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image">
    <w:name w:val="icon-file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xml">
    <w:name w:val="icon-file-xm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html">
    <w:name w:val="icon-file-htm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java">
    <w:name w:val="icon-file-jav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text">
    <w:name w:val="icon-file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zip">
    <w:name w:val="icon-file-zi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97-template">
    <w:name w:val="icon-file-excel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97-template">
    <w:name w:val="icon-file-powerpoint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97-template">
    <w:name w:val="icon-file-word97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97">
    <w:name w:val="icon-file-excel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97">
    <w:name w:val="icon-file-powerpoint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97">
    <w:name w:val="icon-file-word9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-macro">
    <w:name w:val="icon-file-excel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">
    <w:name w:val="icon-file-exc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excel-template">
    <w:name w:val="icon-file-excel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macro">
    <w:name w:val="icon-file-powerpoint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">
    <w:name w:val="icon-file-powerpoi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slideshow">
    <w:name w:val="icon-file-powerpoint-slidesh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powerpoint-template">
    <w:name w:val="icon-file-powerpoint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">
    <w:name w:val="icon-file-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word-template">
    <w:name w:val="icon-file-word-templ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multimedia">
    <w:name w:val="icon-file-multimedi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file-unknown">
    <w:name w:val="icon-file-unkn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move">
    <w:name w:val="icon-remo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edit">
    <w:name w:val="icon-ed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essage">
    <w:name w:val="notemessage"/>
    <w:basedOn w:val="a"/>
    <w:rsid w:val="00AD0C9F"/>
    <w:pPr>
      <w:widowControl/>
      <w:pBdr>
        <w:top w:val="single" w:sz="6" w:space="4" w:color="F0C000"/>
        <w:left w:val="single" w:sz="6" w:space="4" w:color="F0C000"/>
        <w:bottom w:val="single" w:sz="6" w:space="4" w:color="F0C000"/>
        <w:right w:val="single" w:sz="6" w:space="4" w:color="F0C000"/>
      </w:pBdr>
      <w:shd w:val="clear" w:color="auto" w:fill="FFFFCE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message">
    <w:name w:val="warningmessage"/>
    <w:basedOn w:val="a"/>
    <w:rsid w:val="00AD0C9F"/>
    <w:pPr>
      <w:widowControl/>
      <w:pBdr>
        <w:top w:val="single" w:sz="6" w:space="4" w:color="CC0000"/>
        <w:left w:val="single" w:sz="6" w:space="4" w:color="CC0000"/>
        <w:bottom w:val="single" w:sz="6" w:space="4" w:color="CC0000"/>
        <w:right w:val="single" w:sz="6" w:space="4" w:color="CC0000"/>
      </w:pBdr>
      <w:shd w:val="clear" w:color="auto" w:fill="FFCCCC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message">
    <w:name w:val="infomessage"/>
    <w:basedOn w:val="a"/>
    <w:rsid w:val="00AD0C9F"/>
    <w:pPr>
      <w:widowControl/>
      <w:pBdr>
        <w:top w:val="single" w:sz="6" w:space="4" w:color="6699CC"/>
        <w:left w:val="single" w:sz="6" w:space="4" w:color="6699CC"/>
        <w:bottom w:val="single" w:sz="6" w:space="4" w:color="6699CC"/>
        <w:right w:val="single" w:sz="6" w:space="4" w:color="6699CC"/>
      </w:pBdr>
      <w:shd w:val="clear" w:color="auto" w:fill="D8E4F1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pmessage">
    <w:name w:val="tipmessage"/>
    <w:basedOn w:val="a"/>
    <w:rsid w:val="00AD0C9F"/>
    <w:pPr>
      <w:widowControl/>
      <w:pBdr>
        <w:top w:val="single" w:sz="6" w:space="4" w:color="009900"/>
        <w:left w:val="single" w:sz="6" w:space="4" w:color="009900"/>
        <w:bottom w:val="single" w:sz="6" w:space="4" w:color="009900"/>
        <w:right w:val="single" w:sz="6" w:space="4" w:color="009900"/>
      </w:pBdr>
      <w:shd w:val="clear" w:color="auto" w:fill="DDFFDD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macropadding">
    <w:name w:val="informationmacropad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acro">
    <w:name w:val="notemacro"/>
    <w:basedOn w:val="a"/>
    <w:rsid w:val="00AD0C9F"/>
    <w:pPr>
      <w:widowControl/>
      <w:shd w:val="clear" w:color="auto" w:fill="FFFFCE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panel">
    <w:name w:val="warningpanel"/>
    <w:basedOn w:val="a"/>
    <w:rsid w:val="00AD0C9F"/>
    <w:pPr>
      <w:widowControl/>
      <w:pBdr>
        <w:top w:val="single" w:sz="6" w:space="6" w:color="F0C000"/>
        <w:left w:val="single" w:sz="6" w:space="6" w:color="F0C000"/>
        <w:bottom w:val="single" w:sz="6" w:space="6" w:color="F0C000"/>
        <w:right w:val="single" w:sz="6" w:space="6" w:color="F0C000"/>
      </w:pBdr>
      <w:shd w:val="clear" w:color="auto" w:fill="FFFFCE"/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pmacro">
    <w:name w:val="tipmacro"/>
    <w:basedOn w:val="a"/>
    <w:rsid w:val="00AD0C9F"/>
    <w:pPr>
      <w:widowControl/>
      <w:shd w:val="clear" w:color="auto" w:fill="DDFFDD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macro">
    <w:name w:val="warningmacro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macro">
    <w:name w:val="infomacro"/>
    <w:basedOn w:val="a"/>
    <w:rsid w:val="00AD0C9F"/>
    <w:pPr>
      <w:widowControl/>
      <w:shd w:val="clear" w:color="auto" w:fill="D8E4F1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tionmacro">
    <w:name w:val="section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name-in-autocomplete-list">
    <w:name w:val="username-in-autocomplete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age-inherited-permissions-owner-div">
    <w:name w:val="page-inherited-permissions-owner-div"/>
    <w:basedOn w:val="a"/>
    <w:rsid w:val="00AD0C9F"/>
    <w:pPr>
      <w:widowControl/>
      <w:spacing w:before="240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inherited-permissions-table-desc">
    <w:name w:val="page-inherited-permissions-table-desc"/>
    <w:basedOn w:val="a"/>
    <w:rsid w:val="00AD0C9F"/>
    <w:pPr>
      <w:widowControl/>
      <w:spacing w:before="120" w:after="100" w:afterAutospacing="1"/>
      <w:ind w:left="432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permissions-label">
    <w:name w:val="page-permissions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permissions-table">
    <w:name w:val="page-permissions-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detail-column">
    <w:name w:val="permission-detail-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ermission-entity">
    <w:name w:val="permission-entit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entity-display-name">
    <w:name w:val="permission-entity-display-name"/>
    <w:basedOn w:val="a"/>
    <w:rsid w:val="00AD0C9F"/>
    <w:pPr>
      <w:widowControl/>
      <w:spacing w:before="100" w:beforeAutospacing="1" w:after="100" w:afterAutospacing="1"/>
      <w:ind w:left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entity-name-wrap">
    <w:name w:val="permission-entity-name-wra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follow-user-box">
    <w:name w:val="follow-user-bo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debar-collapse">
    <w:name w:val="sidebar-collapse"/>
    <w:basedOn w:val="a"/>
    <w:rsid w:val="00AD0C9F"/>
    <w:pPr>
      <w:widowControl/>
      <w:shd w:val="clear" w:color="auto" w:fill="CCCCCC"/>
      <w:spacing w:before="100" w:beforeAutospacing="1" w:after="100" w:afterAutospacing="1"/>
      <w:ind w:right="-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ree">
    <w:name w:val="ui-tree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content-hover">
    <w:name w:val="ajs-content-hov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labels-input">
    <w:name w:val="labels-input"/>
    <w:basedOn w:val="a"/>
    <w:rsid w:val="00AD0C9F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s-tip">
    <w:name w:val="labels-tip"/>
    <w:basedOn w:val="a"/>
    <w:rsid w:val="00AD0C9F"/>
    <w:pPr>
      <w:widowControl/>
      <w:spacing w:before="72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suggested-label">
    <w:name w:val="suggested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or-icon">
    <w:name w:val="editor-icon"/>
    <w:basedOn w:val="a"/>
    <w:rsid w:val="00AD0C9F"/>
    <w:pPr>
      <w:widowControl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or-title">
    <w:name w:val="editor-title"/>
    <w:basedOn w:val="a"/>
    <w:rsid w:val="00AD0C9F"/>
    <w:pPr>
      <w:widowControl/>
      <w:pBdr>
        <w:bottom w:val="single" w:sz="6" w:space="0" w:color="DDDDDD"/>
      </w:pBdr>
      <w:spacing w:before="150" w:after="150"/>
      <w:jc w:val="left"/>
    </w:pPr>
    <w:rPr>
      <w:rFonts w:ascii="宋体" w:eastAsia="宋体" w:hAnsi="宋体" w:cs="宋体"/>
      <w:color w:val="222222"/>
      <w:kern w:val="0"/>
      <w:sz w:val="24"/>
      <w:szCs w:val="24"/>
    </w:rPr>
  </w:style>
  <w:style w:type="paragraph" w:customStyle="1" w:styleId="statuslist">
    <w:name w:val="statuslist"/>
    <w:basedOn w:val="a"/>
    <w:rsid w:val="00AD0C9F"/>
    <w:pPr>
      <w:widowControl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actions">
    <w:name w:val="status-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tatus-block">
    <w:name w:val="status-block"/>
    <w:basedOn w:val="a"/>
    <w:rsid w:val="00AD0C9F"/>
    <w:pPr>
      <w:widowControl/>
      <w:shd w:val="clear" w:color="auto" w:fill="F0F0F0"/>
      <w:spacing w:before="100" w:beforeAutospacing="1" w:after="150"/>
      <w:ind w:firstLine="3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global-actions">
    <w:name w:val="status-global-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">
    <w:name w:val="gadg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-macro">
    <w:name w:val="selected-macro"/>
    <w:basedOn w:val="a"/>
    <w:rsid w:val="00AD0C9F"/>
    <w:pPr>
      <w:widowControl/>
      <w:shd w:val="clear" w:color="auto" w:fill="FFF3C5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example">
    <w:name w:val="macro-examp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freeform-input">
    <w:name w:val="macro-freeform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body-div">
    <w:name w:val="macro-body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iv">
    <w:name w:val="macro-param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blanket-shim">
    <w:name w:val="aui-blanket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down-shim">
    <w:name w:val="dropdown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inline-dialog-shim">
    <w:name w:val="inline-dialog-shi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">
    <w:name w:val="ajs-drop-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are-page-progress">
    <w:name w:val="share-page-progress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are-page-progress-container-inner">
    <w:name w:val="share-page-progress-container-inner"/>
    <w:basedOn w:val="a"/>
    <w:rsid w:val="00AD0C9F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header">
    <w:name w:val="comment-header"/>
    <w:basedOn w:val="a"/>
    <w:rsid w:val="00AD0C9F"/>
    <w:pPr>
      <w:widowControl/>
      <w:spacing w:before="100" w:beforeAutospacing="1" w:after="100" w:afterAutospacing="1" w:line="432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lobal-comment-actions">
    <w:name w:val="global-comment-actions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threads">
    <w:name w:val="comment-threads"/>
    <w:basedOn w:val="a"/>
    <w:rsid w:val="00AD0C9F"/>
    <w:pPr>
      <w:widowControl/>
      <w:spacing w:before="100" w:before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ancybigiframe">
    <w:name w:val="fancy_bigifram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ttachments-drop-zone">
    <w:name w:val="attachments-drop-zone"/>
    <w:basedOn w:val="a"/>
    <w:rsid w:val="00AD0C9F"/>
    <w:pPr>
      <w:widowControl/>
      <w:pBdr>
        <w:top w:val="dashed" w:sz="18" w:space="19" w:color="EEEEEE"/>
        <w:left w:val="dashed" w:sz="18" w:space="19" w:color="EEEEEE"/>
        <w:bottom w:val="dashed" w:sz="18" w:space="19" w:color="EEEEEE"/>
        <w:right w:val="dashed" w:sz="18" w:space="19" w:color="EEEEEE"/>
      </w:pBdr>
      <w:spacing w:before="100" w:beforeAutospacing="1" w:after="100" w:afterAutospacing="1"/>
      <w:jc w:val="center"/>
    </w:pPr>
    <w:rPr>
      <w:rFonts w:ascii="宋体" w:eastAsia="宋体" w:hAnsi="宋体" w:cs="宋体"/>
      <w:b/>
      <w:bCs/>
      <w:color w:val="CCCCCC"/>
      <w:kern w:val="0"/>
      <w:sz w:val="36"/>
      <w:szCs w:val="36"/>
    </w:rPr>
  </w:style>
  <w:style w:type="paragraph" w:customStyle="1" w:styleId="drop-zone-on-hover">
    <w:name w:val="drop-zone-on-hover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helper-hidden">
    <w:name w:val="ui-helper-hidde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ui-helper-reset">
    <w:name w:val="ui-helper-reset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ui-helper-clearfix">
    <w:name w:val="ui-helper-clear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helper-zfix">
    <w:name w:val="ui-helper-z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">
    <w:name w:val="ui-icon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-overlay">
    <w:name w:val="ui-widget-overlay"/>
    <w:basedOn w:val="a"/>
    <w:rsid w:val="00AD0C9F"/>
    <w:pPr>
      <w:widowControl/>
      <w:shd w:val="clear" w:color="auto" w:fill="AAAAAA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">
    <w:name w:val="ui-widget"/>
    <w:basedOn w:val="a"/>
    <w:rsid w:val="00AD0C9F"/>
    <w:pPr>
      <w:widowControl/>
      <w:spacing w:before="100" w:beforeAutospacing="1" w:after="100" w:afterAutospacing="1"/>
      <w:jc w:val="left"/>
    </w:pPr>
    <w:rPr>
      <w:rFonts w:ascii="Verdana" w:eastAsia="宋体" w:hAnsi="Verdana" w:cs="宋体"/>
      <w:color w:val="000000"/>
      <w:kern w:val="0"/>
      <w:sz w:val="26"/>
      <w:szCs w:val="26"/>
    </w:rPr>
  </w:style>
  <w:style w:type="paragraph" w:customStyle="1" w:styleId="ui-widget-content">
    <w:name w:val="ui-widget-content"/>
    <w:basedOn w:val="a"/>
    <w:rsid w:val="00AD0C9F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222222"/>
      <w:kern w:val="0"/>
      <w:sz w:val="20"/>
      <w:szCs w:val="20"/>
    </w:rPr>
  </w:style>
  <w:style w:type="paragraph" w:customStyle="1" w:styleId="ui-widget-header">
    <w:name w:val="ui-widget-header"/>
    <w:basedOn w:val="a"/>
    <w:rsid w:val="00AD0C9F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CCCCCC"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222222"/>
      <w:kern w:val="0"/>
      <w:sz w:val="20"/>
      <w:szCs w:val="20"/>
    </w:rPr>
  </w:style>
  <w:style w:type="paragraph" w:customStyle="1" w:styleId="ui-state-highlight">
    <w:name w:val="ui-state-highlight"/>
    <w:basedOn w:val="a"/>
    <w:rsid w:val="00AD0C9F"/>
    <w:pPr>
      <w:widowControl/>
      <w:pBdr>
        <w:top w:val="single" w:sz="6" w:space="0" w:color="FCEFA1"/>
        <w:left w:val="single" w:sz="6" w:space="0" w:color="FCEFA1"/>
        <w:bottom w:val="single" w:sz="6" w:space="0" w:color="FCEFA1"/>
        <w:right w:val="single" w:sz="6" w:space="0" w:color="FCEFA1"/>
      </w:pBdr>
      <w:shd w:val="clear" w:color="auto" w:fill="FBF9EE"/>
      <w:spacing w:before="100" w:beforeAutospacing="1" w:after="100" w:afterAutospacing="1"/>
      <w:jc w:val="left"/>
    </w:pPr>
    <w:rPr>
      <w:rFonts w:ascii="宋体" w:eastAsia="宋体" w:hAnsi="宋体" w:cs="宋体"/>
      <w:color w:val="363636"/>
      <w:kern w:val="0"/>
      <w:sz w:val="20"/>
      <w:szCs w:val="20"/>
    </w:rPr>
  </w:style>
  <w:style w:type="paragraph" w:customStyle="1" w:styleId="ui-state-error">
    <w:name w:val="ui-state-error"/>
    <w:basedOn w:val="a"/>
    <w:rsid w:val="00AD0C9F"/>
    <w:pPr>
      <w:widowControl/>
      <w:pBdr>
        <w:top w:val="single" w:sz="6" w:space="0" w:color="CD0A0A"/>
        <w:left w:val="single" w:sz="6" w:space="0" w:color="CD0A0A"/>
        <w:bottom w:val="single" w:sz="6" w:space="0" w:color="CD0A0A"/>
        <w:right w:val="single" w:sz="6" w:space="0" w:color="CD0A0A"/>
      </w:pBdr>
      <w:shd w:val="clear" w:color="auto" w:fill="FEF1EC"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error-text">
    <w:name w:val="ui-state-error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disabled">
    <w:name w:val="ui-state-disabl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iority-primary">
    <w:name w:val="ui-priority-pri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ui-priority-secondary">
    <w:name w:val="ui-priority-second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widget-shadow">
    <w:name w:val="ui-widget-shadow"/>
    <w:basedOn w:val="a"/>
    <w:rsid w:val="00AD0C9F"/>
    <w:pPr>
      <w:widowControl/>
      <w:shd w:val="clear" w:color="auto" w:fill="AAAAAA"/>
      <w:ind w:left="-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">
    <w:name w:val="ui-datepick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row-break">
    <w:name w:val="ui-datepicker-row-brea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rtl">
    <w:name w:val="ui-datepicker-rtl"/>
    <w:basedOn w:val="a"/>
    <w:rsid w:val="00AD0C9F"/>
    <w:pPr>
      <w:widowControl/>
      <w:bidi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cover">
    <w:name w:val="ui-datepicker-cov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">
    <w:name w:val="ui-dialo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">
    <w:name w:val="ui-progress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handle">
    <w:name w:val="ui-resizable-hand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"/>
      <w:szCs w:val="2"/>
    </w:rPr>
  </w:style>
  <w:style w:type="paragraph" w:customStyle="1" w:styleId="ui-resizable-n">
    <w:name w:val="ui-resizable-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">
    <w:name w:val="ui-resizable-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e">
    <w:name w:val="ui-resizable-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w">
    <w:name w:val="ui-resizable-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e">
    <w:name w:val="ui-resizable-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w">
    <w:name w:val="ui-resizable-s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nw">
    <w:name w:val="ui-resizable-n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ne">
    <w:name w:val="ui-resizable-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">
    <w:name w:val="ui-sli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orizontal">
    <w:name w:val="ui-slider-horizonta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vertical">
    <w:name w:val="ui-slider-vertica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">
    <w:name w:val="ui-ta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cutsmenu">
    <w:name w:val="shortcutsmenu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nav">
    <w:name w:val="tabnav"/>
    <w:basedOn w:val="a"/>
    <w:rsid w:val="00AD0C9F"/>
    <w:pPr>
      <w:widowControl/>
      <w:pBdr>
        <w:bottom w:val="single" w:sz="6" w:space="0" w:color="E59A2F"/>
      </w:pBdr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topbar">
    <w:name w:val="topbar"/>
    <w:basedOn w:val="a"/>
    <w:rsid w:val="00AD0C9F"/>
    <w:pPr>
      <w:widowControl/>
      <w:shd w:val="clear" w:color="auto" w:fill="8F4E0B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">
    <w:name w:val="breadcrum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heading-text-color">
    <w:name w:val="heading-text-col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F4E0B"/>
      <w:kern w:val="0"/>
      <w:sz w:val="20"/>
      <w:szCs w:val="20"/>
    </w:rPr>
  </w:style>
  <w:style w:type="paragraph" w:customStyle="1" w:styleId="email">
    <w:name w:val="email"/>
    <w:basedOn w:val="a"/>
    <w:rsid w:val="00AD0C9F"/>
    <w:pPr>
      <w:widowControl/>
      <w:spacing w:before="150" w:after="150"/>
      <w:ind w:left="15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ditable-title">
    <w:name w:val="editable-title"/>
    <w:basedOn w:val="a"/>
    <w:rsid w:val="00AD0C9F"/>
    <w:pPr>
      <w:widowControl/>
      <w:ind w:left="870"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submit">
    <w:name w:val="quick-search-subm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ge-actions">
    <w:name w:val="page-actions"/>
    <w:basedOn w:val="a"/>
    <w:rsid w:val="00AD0C9F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control">
    <w:name w:val="remove-contro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ge-metadata">
    <w:name w:val="page-metadata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section-header">
    <w:name w:val="section-header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">
    <w:name w:val="sidebar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ntent">
    <w:name w:val="sidebar-content"/>
    <w:basedOn w:val="a"/>
    <w:rsid w:val="00AD0C9F"/>
    <w:pPr>
      <w:widowControl/>
      <w:spacing w:before="150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calendar">
    <w:name w:val="blogcalend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fter-tabnav">
    <w:name w:val="after-tabn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">
    <w:name w:val="dashboa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menu">
    <w:name w:val="dialog-page-menu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">
    <w:name w:val="dialog-panel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utton-panel">
    <w:name w:val="dialog-button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lanket">
    <w:name w:val="dialog-blanke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shadow-parent">
    <w:name w:val="aui-shadow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">
    <w:name w:val="cont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rrow">
    <w:name w:val="arr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s-pane">
    <w:name w:val="tabs-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group">
    <w:name w:val="toolbar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">
    <w:name w:val="toolbar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split">
    <w:name w:val="toolbar-spl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">
    <w:name w:val="commentinf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photo">
    <w:name w:val="commentphot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section">
    <w:name w:val="dashboard-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-heading-block">
    <w:name w:val="logo-heading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heading">
    <w:name w:val="bloghe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block">
    <w:name w:val="logo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">
    <w:name w:val="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operations">
    <w:name w:val="opera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ntabs">
    <w:name w:val="nontab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description">
    <w:name w:val="spacedescri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button">
    <w:name w:val="dashboard-action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ceholded">
    <w:name w:val="placehold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ss-icon">
    <w:name w:val="rss-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ail-notification-icon">
    <w:name w:val="email-notification-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table">
    <w:name w:val="confluencet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preformat">
    <w:name w:val="wysiwyg-macro-body-preforma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inline">
    <w:name w:val="wysiwyg-macro-in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new-line">
    <w:name w:val="user-new-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newline">
    <w:name w:val="wysiwyg-macro-body-new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">
    <w:name w:val="ta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ab">
    <w:name w:val="nota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button">
    <w:name w:val="ajs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">
    <w:name w:val="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summary">
    <w:name w:val="resultsum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horanddate">
    <w:name w:val="authorand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11">
    <w:name w:val="日期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pic">
    <w:name w:val="profilepi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wixie">
    <w:name w:val="twixi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tails">
    <w:name w:val="detai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mmary">
    <w:name w:val="summa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humbnail">
    <w:name w:val="thumbnai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">
    <w:name w:val="ic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inherited-div">
    <w:name w:val="permission-inherited-di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iew-permission-cell">
    <w:name w:val="view-permission-cel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changes">
    <w:name w:val="update-item-change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desc-and-date">
    <w:name w:val="update-item-desc-and-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item-desc-and-misc">
    <w:name w:val="update-item-desc-and-mis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">
    <w:name w:val="userlog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vatars">
    <w:name w:val="avata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llow-user-result">
    <w:name w:val="follow-user-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s">
    <w:name w:val="search-resul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">
    <w:name w:val="search-resul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date">
    <w:name w:val="search-result-da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">
    <w:name w:val="vca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">
    <w:name w:val="user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ctions">
    <w:name w:val="a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-text">
    <w:name w:val="status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">
    <w:name w:val="button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">
    <w:name w:val="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one">
    <w:name w:val="do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recipient">
    <w:name w:val="remove-recipi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hor">
    <w:name w:val="auth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user-logo">
    <w:name w:val="comment-user-log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permalink">
    <w:name w:val="comment-perma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">
    <w:name w:val="drop-zone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">
    <w:name w:val="drop-zone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header">
    <w:name w:val="ui-accordion-hea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li-fix">
    <w:name w:val="ui-accordion-li-fix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">
    <w:name w:val="ui-accordion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-active">
    <w:name w:val="ui-accordion-content-activ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">
    <w:name w:val="ui-datepicker-hea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prev">
    <w:name w:val="ui-datepicker-pre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next">
    <w:name w:val="ui-datepicker-n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title">
    <w:name w:val="ui-datepicker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">
    <w:name w:val="ui-datepicker-button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">
    <w:name w:val="ui-datepicker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">
    <w:name w:val="ui-dialog-titl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">
    <w:name w:val="ui-dialog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-close">
    <w:name w:val="ui-dialog-titlebar-clo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content">
    <w:name w:val="ui-dialog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buttonpane">
    <w:name w:val="ui-dialog-buttonpa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">
    <w:name w:val="ui-progressbar-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andle">
    <w:name w:val="ui-slider-hand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">
    <w:name w:val="ui-slider-ran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nav">
    <w:name w:val="ui-tabs-nav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panel">
    <w:name w:val="ui-tabs-pan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value">
    <w:name w:val="field-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group">
    <w:name w:val="field-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">
    <w:name w:val="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">
    <w:name w:val="textarea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">
    <w:name w:val="selec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-field">
    <w:name w:val="short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dium-field">
    <w:name w:val="medium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ng-field">
    <w:name w:val="long-fiel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-container">
    <w:name w:val="buttons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">
    <w:name w:val="butt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oup">
    <w:name w:val="grou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line">
    <w:name w:val="in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quired">
    <w:name w:val="icon-require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">
    <w:name w:val="dialog-page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ntainer">
    <w:name w:val="icon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">
    <w:name w:val="click-zo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border">
    <w:name w:val="nobor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mit">
    <w:name w:val="submi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">
    <w:name w:val="toolbar-trigg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">
    <w:name w:val="icon-drop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ack-link">
    <w:name w:val="dialog-back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">
    <w:name w:val="ajs-menu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st-right-menu-item">
    <w:name w:val="most-right-menu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-image">
    <w:name w:val="waiting-im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-base">
    <w:name w:val="more-link-ba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ing">
    <w:name w:val="search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results">
    <w:name w:val="no-resul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count">
    <w:name w:val="search-result-cou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title">
    <w:name w:val="search-result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s">
    <w:name w:val="value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loggedin">
    <w:name w:val="notloggedi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">
    <w:name w:val="fir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-link">
    <w:name w:val="toolbar-item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ment">
    <w:name w:val="replace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">
    <w:name w:val="more-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">
    <w:name w:val="userlogolin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trigger">
    <w:name w:val="aui-dd-trigg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opup-follow">
    <w:name w:val="popup-foll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">
    <w:name w:val="quick-search-que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tip-parent">
    <w:name w:val="aui-tip-par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uttons">
    <w:name w:val="panel-butt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ren-subtitle">
    <w:name w:val="children-sub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hrobber">
    <w:name w:val="throb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etails">
    <w:name w:val="commentdetai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column">
    <w:name w:val="first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ondcolumn">
    <w:name w:val="second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spacing">
    <w:name w:val="dashboard-action-spac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ssage">
    <w:name w:val="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load">
    <w:name w:val="reloa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cently-updated-sidebar">
    <w:name w:val="recently-updated-side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section">
    <w:name w:val="sidebar-sec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content">
    <w:name w:val="dialog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umn">
    <w:name w:val="colum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list">
    <w:name w:val="user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ading">
    <w:name w:val="load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watchers">
    <w:name w:val="page-watche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users">
    <w:name w:val="no-user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tch-user">
    <w:name w:val="watch-us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picture">
    <w:name w:val="profile-pictur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">
    <w:name w:val="remove-watch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">
    <w:name w:val="row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container">
    <w:name w:val="error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load-error-container">
    <w:name w:val="panel-load-error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owse-controls">
    <w:name w:val="browse-control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query">
    <w:name w:val="search-que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space">
    <w:name w:val="search-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form">
    <w:name w:val="search-for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">
    <w:name w:val="informa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cation-info">
    <w:name w:val="location-inf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">
    <w:name w:val="valu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pty">
    <w:name w:val="empt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input">
    <w:name w:val="page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input">
    <w:name w:val="space-inp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container">
    <w:name w:val="breadcrumbs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line">
    <w:name w:val="breadcrumbs-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ck">
    <w:name w:val="ba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l">
    <w:name w:val="t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">
    <w:name w:val="t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">
    <w:name w:val="b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">
    <w:name w:val="b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">
    <w:name w:val="b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">
    <w:name w:val="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">
    <w:name w:val="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">
    <w:name w:val="remove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category">
    <w:name w:val="remove-categor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">
    <w:name w:val="confluence-label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">
    <w:name w:val="label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">
    <w:name w:val="label-lis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-caption">
    <w:name w:val="remove-label-capti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">
    <w:name w:val="wait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status">
    <w:name w:val="update-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message">
    <w:name w:val="error-messag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list-item">
    <w:name w:val="macro-list-item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esc">
    <w:name w:val="macro-param-des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title">
    <w:name w:val="macro-tit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help">
    <w:name w:val="macro-help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imeout">
    <w:name w:val="whats-new-timeou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hrobber">
    <w:name w:val="whats-new-throb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">
    <w:name w:val="com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le-upload-progress-text">
    <w:name w:val="file-upload-progress-tex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ody">
    <w:name w:val="panel-body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le-upload-progress-block">
    <w:name w:val="file-upload-progress-block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ncel-or-success-placeholder">
    <w:name w:val="cancel-or-success-placehold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progressbar">
    <w:name w:val="aui-progressba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ule">
    <w:name w:val="modu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ose">
    <w:name w:val="clos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atus">
    <w:name w:val="statu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tocomplete">
    <w:name w:val="autocomplet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ssword">
    <w:name w:val="pass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ee">
    <w:name w:val="tre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ner">
    <w:name w:val="in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blings">
    <w:name w:val="sibling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macro">
    <w:name w:val="profile-macro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dd-button">
    <w:name w:val="add-butto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mage-dialog-drop-zone-container">
    <w:name w:val="image-dialog-drop-zone-contain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-content">
    <w:name w:val="mod-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-separator">
    <w:name w:val="key-separat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12">
    <w:name w:val="副标题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name">
    <w:name w:val="usernam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">
    <w:name w:val="spac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lement">
    <w:name w:val="elem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nav-drop-down">
    <w:name w:val="quick-nav-drop-dow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yntaxhighlighter">
    <w:name w:val="syntaxhighlighter"/>
    <w:basedOn w:val="a"/>
    <w:rsid w:val="00AD0C9F"/>
    <w:pPr>
      <w:widowControl/>
      <w:shd w:val="clear" w:color="auto" w:fill="FFFFFF"/>
      <w:spacing w:before="240" w:after="24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italic">
    <w:name w:val="italic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">
    <w:name w:val="lin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in">
    <w:name w:val="plain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s">
    <w:name w:val="comme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tring">
    <w:name w:val="string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word">
    <w:name w:val="keyword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processor">
    <w:name w:val="preprocesso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riable">
    <w:name w:val="variable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unctions">
    <w:name w:val="function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stants">
    <w:name w:val="constants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cript">
    <w:name w:val="scrip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1">
    <w:name w:val="col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2">
    <w:name w:val="colo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3">
    <w:name w:val="color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umber">
    <w:name w:val="number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">
    <w:name w:val="content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left">
    <w:name w:val="left"/>
    <w:basedOn w:val="a0"/>
    <w:rsid w:val="00AD0C9F"/>
  </w:style>
  <w:style w:type="character" w:customStyle="1" w:styleId="right">
    <w:name w:val="right"/>
    <w:basedOn w:val="a0"/>
    <w:rsid w:val="00AD0C9F"/>
  </w:style>
  <w:style w:type="character" w:customStyle="1" w:styleId="content-type-page">
    <w:name w:val="content-type-page"/>
    <w:basedOn w:val="a0"/>
    <w:rsid w:val="00AD0C9F"/>
  </w:style>
  <w:style w:type="character" w:customStyle="1" w:styleId="content-type-blogpost">
    <w:name w:val="content-type-blogpost"/>
    <w:basedOn w:val="a0"/>
    <w:rsid w:val="00AD0C9F"/>
  </w:style>
  <w:style w:type="character" w:customStyle="1" w:styleId="content-type-comment">
    <w:name w:val="content-type-comment"/>
    <w:basedOn w:val="a0"/>
    <w:rsid w:val="00AD0C9F"/>
  </w:style>
  <w:style w:type="character" w:customStyle="1" w:styleId="content-type-space">
    <w:name w:val="content-type-space"/>
    <w:basedOn w:val="a0"/>
    <w:rsid w:val="00AD0C9F"/>
  </w:style>
  <w:style w:type="character" w:customStyle="1" w:styleId="content-type-spacedesc">
    <w:name w:val="content-type-spacedesc"/>
    <w:basedOn w:val="a0"/>
    <w:rsid w:val="00AD0C9F"/>
  </w:style>
  <w:style w:type="character" w:customStyle="1" w:styleId="content-type-personalspacedesc">
    <w:name w:val="content-type-personalspacedesc"/>
    <w:basedOn w:val="a0"/>
    <w:rsid w:val="00AD0C9F"/>
  </w:style>
  <w:style w:type="character" w:customStyle="1" w:styleId="content-type-mail">
    <w:name w:val="content-type-mail"/>
    <w:basedOn w:val="a0"/>
    <w:rsid w:val="00AD0C9F"/>
  </w:style>
  <w:style w:type="character" w:customStyle="1" w:styleId="content-type-attachment">
    <w:name w:val="content-type-attachment"/>
    <w:basedOn w:val="a0"/>
    <w:rsid w:val="00AD0C9F"/>
  </w:style>
  <w:style w:type="character" w:customStyle="1" w:styleId="content-type-file">
    <w:name w:val="content-type-file"/>
    <w:basedOn w:val="a0"/>
    <w:rsid w:val="00AD0C9F"/>
  </w:style>
  <w:style w:type="character" w:customStyle="1" w:styleId="content-type-attachment-application-pdf">
    <w:name w:val="content-type-attachment-application-pdf"/>
    <w:basedOn w:val="a0"/>
    <w:rsid w:val="00AD0C9F"/>
  </w:style>
  <w:style w:type="character" w:customStyle="1" w:styleId="content-type-attachment-image">
    <w:name w:val="content-type-attachment-image"/>
    <w:basedOn w:val="a0"/>
    <w:rsid w:val="00AD0C9F"/>
  </w:style>
  <w:style w:type="character" w:customStyle="1" w:styleId="content-type-attachment-text-xml">
    <w:name w:val="content-type-attachment-text-xml"/>
    <w:basedOn w:val="a0"/>
    <w:rsid w:val="00AD0C9F"/>
  </w:style>
  <w:style w:type="character" w:customStyle="1" w:styleId="content-type-attachment-text-html">
    <w:name w:val="content-type-attachment-text-html"/>
    <w:basedOn w:val="a0"/>
    <w:rsid w:val="00AD0C9F"/>
  </w:style>
  <w:style w:type="character" w:customStyle="1" w:styleId="content-type-attachment-text">
    <w:name w:val="content-type-attachment-text"/>
    <w:basedOn w:val="a0"/>
    <w:rsid w:val="00AD0C9F"/>
  </w:style>
  <w:style w:type="character" w:customStyle="1" w:styleId="content-type-attachment-application-zip">
    <w:name w:val="content-type-attachment-application-zip"/>
    <w:basedOn w:val="a0"/>
    <w:rsid w:val="00AD0C9F"/>
  </w:style>
  <w:style w:type="character" w:customStyle="1" w:styleId="content-type-attachment-application-excel">
    <w:name w:val="content-type-attachment-application-excel"/>
    <w:basedOn w:val="a0"/>
    <w:rsid w:val="00AD0C9F"/>
  </w:style>
  <w:style w:type="character" w:customStyle="1" w:styleId="content-type-attachment-application-powerpoint">
    <w:name w:val="content-type-attachment-application-powerpoint"/>
    <w:basedOn w:val="a0"/>
    <w:rsid w:val="00AD0C9F"/>
  </w:style>
  <w:style w:type="character" w:customStyle="1" w:styleId="content-type-attachment-application-word">
    <w:name w:val="content-type-attachment-application-word"/>
    <w:basedOn w:val="a0"/>
    <w:rsid w:val="00AD0C9F"/>
  </w:style>
  <w:style w:type="character" w:customStyle="1" w:styleId="content-type-attachment-java">
    <w:name w:val="content-type-attachment-java"/>
    <w:basedOn w:val="a0"/>
    <w:rsid w:val="00AD0C9F"/>
  </w:style>
  <w:style w:type="character" w:customStyle="1" w:styleId="content-type-attachment-multimedia">
    <w:name w:val="content-type-attachment-multimedia"/>
    <w:basedOn w:val="a0"/>
    <w:rsid w:val="00AD0C9F"/>
  </w:style>
  <w:style w:type="character" w:customStyle="1" w:styleId="content-type-attachment-file">
    <w:name w:val="content-type-attachment-file"/>
    <w:basedOn w:val="a0"/>
    <w:rsid w:val="00AD0C9F"/>
  </w:style>
  <w:style w:type="character" w:customStyle="1" w:styleId="content-type-status">
    <w:name w:val="content-type-status"/>
    <w:basedOn w:val="a0"/>
    <w:rsid w:val="00AD0C9F"/>
  </w:style>
  <w:style w:type="character" w:customStyle="1" w:styleId="content-type-userinfo">
    <w:name w:val="content-type-userinfo"/>
    <w:basedOn w:val="a0"/>
    <w:rsid w:val="00AD0C9F"/>
  </w:style>
  <w:style w:type="character" w:customStyle="1" w:styleId="content-type-follow">
    <w:name w:val="content-type-follow"/>
    <w:basedOn w:val="a0"/>
    <w:rsid w:val="00AD0C9F"/>
  </w:style>
  <w:style w:type="character" w:customStyle="1" w:styleId="content-type-favourite">
    <w:name w:val="content-type-favourite"/>
    <w:basedOn w:val="a0"/>
    <w:rsid w:val="00AD0C9F"/>
  </w:style>
  <w:style w:type="character" w:customStyle="1" w:styleId="icon1">
    <w:name w:val="icon1"/>
    <w:basedOn w:val="a0"/>
    <w:rsid w:val="00AD0C9F"/>
  </w:style>
  <w:style w:type="character" w:customStyle="1" w:styleId="gadget-not-configured-warning">
    <w:name w:val="gadget-not-configured-warning"/>
    <w:basedOn w:val="a0"/>
    <w:rsid w:val="00AD0C9F"/>
    <w:rPr>
      <w:color w:val="333333"/>
      <w:sz w:val="19"/>
      <w:szCs w:val="19"/>
    </w:rPr>
  </w:style>
  <w:style w:type="character" w:customStyle="1" w:styleId="fancyico">
    <w:name w:val="fancy_ico"/>
    <w:basedOn w:val="a0"/>
    <w:rsid w:val="00AD0C9F"/>
    <w:rPr>
      <w:vanish w:val="0"/>
      <w:webHidden w:val="0"/>
      <w:specVanish w:val="0"/>
    </w:rPr>
  </w:style>
  <w:style w:type="character" w:customStyle="1" w:styleId="page-history-view">
    <w:name w:val="page-history-view"/>
    <w:basedOn w:val="a0"/>
    <w:rsid w:val="00AD0C9F"/>
  </w:style>
  <w:style w:type="character" w:customStyle="1" w:styleId="current-version-margin">
    <w:name w:val="current-version-margin"/>
    <w:basedOn w:val="a0"/>
    <w:rsid w:val="00AD0C9F"/>
  </w:style>
  <w:style w:type="character" w:customStyle="1" w:styleId="aui-form">
    <w:name w:val="aui-form"/>
    <w:basedOn w:val="a0"/>
    <w:rsid w:val="00AD0C9F"/>
  </w:style>
  <w:style w:type="character" w:customStyle="1" w:styleId="metadata">
    <w:name w:val="metadata"/>
    <w:basedOn w:val="a0"/>
    <w:rsid w:val="00AD0C9F"/>
  </w:style>
  <w:style w:type="character" w:customStyle="1" w:styleId="preview-excerpt">
    <w:name w:val="preview-excerpt"/>
    <w:basedOn w:val="a0"/>
    <w:rsid w:val="00AD0C9F"/>
  </w:style>
  <w:style w:type="character" w:customStyle="1" w:styleId="container">
    <w:name w:val="container"/>
    <w:basedOn w:val="a0"/>
    <w:rsid w:val="00AD0C9F"/>
  </w:style>
  <w:style w:type="character" w:customStyle="1" w:styleId="page-metadata-attachments-text">
    <w:name w:val="page-metadata-attachments-text"/>
    <w:basedOn w:val="a0"/>
    <w:rsid w:val="00AD0C9F"/>
  </w:style>
  <w:style w:type="character" w:customStyle="1" w:styleId="fwdarrow">
    <w:name w:val="fwdarrow"/>
    <w:basedOn w:val="a0"/>
    <w:rsid w:val="00AD0C9F"/>
  </w:style>
  <w:style w:type="character" w:customStyle="1" w:styleId="backarrow">
    <w:name w:val="backarrow"/>
    <w:basedOn w:val="a0"/>
    <w:rsid w:val="00AD0C9F"/>
  </w:style>
  <w:style w:type="character" w:customStyle="1" w:styleId="error1">
    <w:name w:val="error1"/>
    <w:basedOn w:val="a0"/>
    <w:rsid w:val="00AD0C9F"/>
    <w:rPr>
      <w:shd w:val="clear" w:color="auto" w:fill="FFCCCC"/>
    </w:rPr>
  </w:style>
  <w:style w:type="character" w:customStyle="1" w:styleId="errormessage1">
    <w:name w:val="errormessage1"/>
    <w:basedOn w:val="a0"/>
    <w:rsid w:val="00AD0C9F"/>
    <w:rPr>
      <w:color w:val="CC0000"/>
    </w:rPr>
  </w:style>
  <w:style w:type="character" w:customStyle="1" w:styleId="first-of-type">
    <w:name w:val="first-of-type"/>
    <w:basedOn w:val="a0"/>
    <w:rsid w:val="00AD0C9F"/>
  </w:style>
  <w:style w:type="character" w:customStyle="1" w:styleId="mcetext">
    <w:name w:val="mcetext"/>
    <w:basedOn w:val="a0"/>
    <w:rsid w:val="00AD0C9F"/>
  </w:style>
  <w:style w:type="character" w:customStyle="1" w:styleId="panel-button-text">
    <w:name w:val="panel-button-text"/>
    <w:basedOn w:val="a0"/>
    <w:rsid w:val="00AD0C9F"/>
  </w:style>
  <w:style w:type="character" w:customStyle="1" w:styleId="title1">
    <w:name w:val="title1"/>
    <w:basedOn w:val="a0"/>
    <w:rsid w:val="00AD0C9F"/>
  </w:style>
  <w:style w:type="paragraph" w:customStyle="1" w:styleId="dialog-page-menu1">
    <w:name w:val="dialog-page-menu1"/>
    <w:basedOn w:val="a"/>
    <w:rsid w:val="00AD0C9F"/>
    <w:pPr>
      <w:widowControl/>
      <w:pBdr>
        <w:right w:val="single" w:sz="6" w:space="0" w:color="F0F0F0"/>
      </w:pBdr>
      <w:shd w:val="clear" w:color="auto" w:fill="FFFFFF"/>
      <w:ind w:right="28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1">
    <w:name w:val="dialog-panel-bod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utton-panel1">
    <w:name w:val="dialog-button-panel1"/>
    <w:basedOn w:val="a"/>
    <w:rsid w:val="00AD0C9F"/>
    <w:pPr>
      <w:widowControl/>
      <w:pBdr>
        <w:top w:val="single" w:sz="6" w:space="8" w:color="F0F0F0"/>
      </w:pBdr>
      <w:shd w:val="clear" w:color="auto" w:fill="FFFFFF"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lanket1">
    <w:name w:val="dialog-blanke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1">
    <w:name w:val="aui-dropdown1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shadow-parent1">
    <w:name w:val="aui-shadow-parent1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aui-form1">
    <w:name w:val="aui-form1"/>
    <w:basedOn w:val="a0"/>
    <w:rsid w:val="00AD0C9F"/>
  </w:style>
  <w:style w:type="paragraph" w:customStyle="1" w:styleId="field-value1">
    <w:name w:val="field-value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field-group1">
    <w:name w:val="field-group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1">
    <w:name w:val="text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1">
    <w:name w:val="textarea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1">
    <w:name w:val="select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hort-field1">
    <w:name w:val="short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edium-field1">
    <w:name w:val="medium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ng-field1">
    <w:name w:val="long-field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-container1">
    <w:name w:val="buttons-container1"/>
    <w:basedOn w:val="a"/>
    <w:rsid w:val="00AD0C9F"/>
    <w:pPr>
      <w:widowControl/>
      <w:pBdr>
        <w:top w:val="single" w:sz="6" w:space="0" w:color="DDDDDD"/>
      </w:pBdr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1">
    <w:name w:val="buttons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roup1">
    <w:name w:val="group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eld-value2">
    <w:name w:val="field-value2"/>
    <w:basedOn w:val="a"/>
    <w:rsid w:val="00AD0C9F"/>
    <w:pPr>
      <w:widowControl/>
      <w:spacing w:before="100" w:beforeAutospacing="1" w:after="75"/>
      <w:ind w:right="6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error2">
    <w:name w:val="error2"/>
    <w:basedOn w:val="a"/>
    <w:rsid w:val="00AD0C9F"/>
    <w:pPr>
      <w:widowControl/>
      <w:spacing w:before="100" w:beforeAutospacing="1" w:after="75"/>
      <w:ind w:left="28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3">
    <w:name w:val="error3"/>
    <w:basedOn w:val="a"/>
    <w:rsid w:val="00AD0C9F"/>
    <w:pPr>
      <w:widowControl/>
      <w:spacing w:before="100" w:beforeAutospacing="1" w:after="75"/>
      <w:ind w:left="28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1">
    <w:name w:val="description1"/>
    <w:basedOn w:val="a"/>
    <w:rsid w:val="00AD0C9F"/>
    <w:pPr>
      <w:widowControl/>
      <w:spacing w:before="75" w:after="75"/>
      <w:ind w:left="28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escription2">
    <w:name w:val="description2"/>
    <w:basedOn w:val="a"/>
    <w:rsid w:val="00AD0C9F"/>
    <w:pPr>
      <w:widowControl/>
      <w:spacing w:before="75" w:after="75"/>
      <w:ind w:left="28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inline1">
    <w:name w:val="inline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1">
    <w:name w:val="aui-icon1"/>
    <w:basedOn w:val="a"/>
    <w:rsid w:val="00AD0C9F"/>
    <w:pPr>
      <w:widowControl/>
      <w:ind w:left="15" w:right="4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2">
    <w:name w:val="aui-icon2"/>
    <w:basedOn w:val="a"/>
    <w:rsid w:val="00AD0C9F"/>
    <w:pPr>
      <w:widowControl/>
      <w:ind w:left="15" w:right="1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required1">
    <w:name w:val="icon-required1"/>
    <w:basedOn w:val="a"/>
    <w:rsid w:val="00AD0C9F"/>
    <w:pPr>
      <w:widowControl/>
      <w:spacing w:before="100" w:beforeAutospacing="1" w:after="75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1">
    <w:name w:val="contents1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mit1">
    <w:name w:val="submit1"/>
    <w:basedOn w:val="a"/>
    <w:rsid w:val="00AD0C9F"/>
    <w:pPr>
      <w:widowControl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rrow1">
    <w:name w:val="arrow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itle2">
    <w:name w:val="title2"/>
    <w:basedOn w:val="a"/>
    <w:rsid w:val="00AD0C9F"/>
    <w:pPr>
      <w:widowControl/>
      <w:spacing w:before="120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aui-icon3">
    <w:name w:val="aui-icon3"/>
    <w:basedOn w:val="a"/>
    <w:rsid w:val="00AD0C9F"/>
    <w:pPr>
      <w:widowControl/>
      <w:ind w:left="15" w:right="15" w:hanging="18913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icon4">
    <w:name w:val="aui-icon4"/>
    <w:basedOn w:val="a"/>
    <w:rsid w:val="00AD0C9F"/>
    <w:pPr>
      <w:widowControl/>
      <w:spacing w:before="120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s-pane1">
    <w:name w:val="tabs-pane1"/>
    <w:basedOn w:val="a"/>
    <w:rsid w:val="00AD0C9F"/>
    <w:pPr>
      <w:widowControl/>
      <w:pBdr>
        <w:top w:val="single" w:sz="6" w:space="12" w:color="BBBBBB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toolbar-group1">
    <w:name w:val="toolbar-group1"/>
    <w:basedOn w:val="a"/>
    <w:rsid w:val="00AD0C9F"/>
    <w:pPr>
      <w:widowControl/>
      <w:spacing w:after="150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1">
    <w:name w:val="toolbar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1">
    <w:name w:val="aui-dd-par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toolbar-split1">
    <w:name w:val="toolbar-split1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1">
    <w:name w:val="toolbar-trigg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toolbar-trigger2">
    <w:name w:val="toolbar-trigger2"/>
    <w:basedOn w:val="a"/>
    <w:rsid w:val="00AD0C9F"/>
    <w:pPr>
      <w:widowControl/>
      <w:pBdr>
        <w:top w:val="single" w:sz="6" w:space="0" w:color="DDDDDD"/>
        <w:left w:val="single" w:sz="6" w:space="8" w:color="F9F9F9"/>
        <w:bottom w:val="single" w:sz="6" w:space="0" w:color="DDDDDD"/>
        <w:right w:val="single" w:sz="6" w:space="8" w:color="DDDDDD"/>
      </w:pBdr>
      <w:shd w:val="clear" w:color="auto" w:fill="FFFFFF"/>
      <w:spacing w:line="330" w:lineRule="atLeast"/>
      <w:jc w:val="center"/>
    </w:pPr>
    <w:rPr>
      <w:rFonts w:ascii="Arial" w:eastAsia="宋体" w:hAnsi="Arial" w:cs="Arial"/>
      <w:color w:val="000000"/>
      <w:kern w:val="0"/>
      <w:sz w:val="20"/>
      <w:szCs w:val="20"/>
    </w:rPr>
  </w:style>
  <w:style w:type="paragraph" w:customStyle="1" w:styleId="toolbar-trigger3">
    <w:name w:val="toolbar-trigger3"/>
    <w:basedOn w:val="a"/>
    <w:rsid w:val="00AD0C9F"/>
    <w:pPr>
      <w:widowControl/>
      <w:spacing w:line="330" w:lineRule="atLeast"/>
      <w:jc w:val="center"/>
    </w:pPr>
    <w:rPr>
      <w:rFonts w:ascii="Arial" w:eastAsia="宋体" w:hAnsi="Arial" w:cs="Arial"/>
      <w:color w:val="3C78B5"/>
      <w:kern w:val="0"/>
      <w:sz w:val="20"/>
      <w:szCs w:val="20"/>
    </w:rPr>
  </w:style>
  <w:style w:type="paragraph" w:customStyle="1" w:styleId="toolbar-trigger4">
    <w:name w:val="toolbar-trigger4"/>
    <w:basedOn w:val="a"/>
    <w:rsid w:val="00AD0C9F"/>
    <w:pPr>
      <w:widowControl/>
      <w:spacing w:line="330" w:lineRule="atLeast"/>
      <w:jc w:val="center"/>
    </w:pPr>
    <w:rPr>
      <w:rFonts w:ascii="Arial" w:eastAsia="宋体" w:hAnsi="Arial" w:cs="Arial"/>
      <w:color w:val="3C78B5"/>
      <w:kern w:val="0"/>
      <w:sz w:val="20"/>
      <w:szCs w:val="20"/>
    </w:rPr>
  </w:style>
  <w:style w:type="paragraph" w:customStyle="1" w:styleId="aui-dropdown2">
    <w:name w:val="aui-dropdown2"/>
    <w:basedOn w:val="a"/>
    <w:rsid w:val="00AD0C9F"/>
    <w:pPr>
      <w:widowControl/>
      <w:pBdr>
        <w:top w:val="single" w:sz="6" w:space="3" w:color="999999"/>
        <w:left w:val="single" w:sz="6" w:space="0" w:color="999999"/>
        <w:bottom w:val="single" w:sz="6" w:space="3" w:color="999999"/>
        <w:right w:val="single" w:sz="6" w:space="0" w:color="999999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1">
    <w:name w:val="icon-dropdown1"/>
    <w:basedOn w:val="a"/>
    <w:rsid w:val="00AD0C9F"/>
    <w:pPr>
      <w:widowControl/>
      <w:spacing w:after="100" w:afterAutospacing="1"/>
      <w:ind w:left="75" w:right="-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2">
    <w:name w:val="icon-dropdown2"/>
    <w:basedOn w:val="a"/>
    <w:rsid w:val="00AD0C9F"/>
    <w:pPr>
      <w:widowControl/>
      <w:spacing w:after="100" w:afterAutospacing="1"/>
      <w:ind w:left="75" w:right="-75"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trigger1">
    <w:name w:val="aui-dd-trigger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5">
    <w:name w:val="toolbar-trigger5"/>
    <w:basedOn w:val="a"/>
    <w:rsid w:val="00AD0C9F"/>
    <w:pPr>
      <w:widowControl/>
      <w:pBdr>
        <w:right w:val="dotted" w:sz="24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trigger6">
    <w:name w:val="toolbar-trigger6"/>
    <w:basedOn w:val="a"/>
    <w:rsid w:val="00AD0C9F"/>
    <w:pPr>
      <w:widowControl/>
      <w:pBdr>
        <w:right w:val="single" w:sz="24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menu2">
    <w:name w:val="dialog-page-menu2"/>
    <w:basedOn w:val="a"/>
    <w:rsid w:val="00AD0C9F"/>
    <w:pPr>
      <w:widowControl/>
      <w:pBdr>
        <w:right w:val="single" w:sz="6" w:space="0" w:color="F0F0F0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1">
    <w:name w:val="dialog-page-body1"/>
    <w:basedOn w:val="a"/>
    <w:rsid w:val="00AD0C9F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2">
    <w:name w:val="aui-dd-parent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back-link1">
    <w:name w:val="dialog-back-link1"/>
    <w:basedOn w:val="a"/>
    <w:rsid w:val="00AD0C9F"/>
    <w:pPr>
      <w:widowControl/>
      <w:spacing w:before="100" w:beforeAutospacing="1" w:after="100" w:afterAutospacing="1" w:line="345" w:lineRule="atLeast"/>
      <w:ind w:left="25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1">
    <w:name w:val="quick-search-query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3">
    <w:name w:val="aui-dropdown3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1">
    <w:name w:val="quick-search1"/>
    <w:basedOn w:val="a"/>
    <w:rsid w:val="00AD0C9F"/>
    <w:pPr>
      <w:widowControl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search-query2">
    <w:name w:val="quick-search-query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quick-nav-drop-down1">
    <w:name w:val="quick-nav-drop-dow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ropdown4">
    <w:name w:val="aui-dropdown4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autocomplete1">
    <w:name w:val="autocomplete1"/>
    <w:basedOn w:val="a"/>
    <w:rsid w:val="00AD0C9F"/>
    <w:pPr>
      <w:widowControl/>
      <w:pBdr>
        <w:top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tip-parent1">
    <w:name w:val="aui-tip-par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uttons1">
    <w:name w:val="panel-butt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con2">
    <w:name w:val="icon2"/>
    <w:basedOn w:val="a0"/>
    <w:rsid w:val="00AD0C9F"/>
    <w:rPr>
      <w:vanish/>
      <w:webHidden w:val="0"/>
      <w:specVanish w:val="0"/>
    </w:rPr>
  </w:style>
  <w:style w:type="character" w:customStyle="1" w:styleId="panel-button-text1">
    <w:name w:val="panel-button-text1"/>
    <w:basedOn w:val="a0"/>
    <w:rsid w:val="00AD0C9F"/>
  </w:style>
  <w:style w:type="character" w:customStyle="1" w:styleId="panel-button-text2">
    <w:name w:val="panel-button-text2"/>
    <w:basedOn w:val="a0"/>
    <w:rsid w:val="00AD0C9F"/>
  </w:style>
  <w:style w:type="character" w:customStyle="1" w:styleId="panel-button-text3">
    <w:name w:val="panel-button-text3"/>
    <w:basedOn w:val="a0"/>
    <w:rsid w:val="00AD0C9F"/>
  </w:style>
  <w:style w:type="character" w:customStyle="1" w:styleId="icon3">
    <w:name w:val="icon3"/>
    <w:basedOn w:val="a0"/>
    <w:rsid w:val="00AD0C9F"/>
    <w:rPr>
      <w:vanish w:val="0"/>
      <w:webHidden w:val="0"/>
      <w:specVanish w:val="0"/>
    </w:rPr>
  </w:style>
  <w:style w:type="character" w:customStyle="1" w:styleId="icon4">
    <w:name w:val="icon4"/>
    <w:basedOn w:val="a0"/>
    <w:rsid w:val="00AD0C9F"/>
    <w:rPr>
      <w:vanish w:val="0"/>
      <w:webHidden w:val="0"/>
      <w:specVanish w:val="0"/>
    </w:rPr>
  </w:style>
  <w:style w:type="character" w:customStyle="1" w:styleId="icon5">
    <w:name w:val="icon5"/>
    <w:basedOn w:val="a0"/>
    <w:rsid w:val="00AD0C9F"/>
    <w:rPr>
      <w:vanish w:val="0"/>
      <w:webHidden w:val="0"/>
      <w:specVanish w:val="0"/>
    </w:rPr>
  </w:style>
  <w:style w:type="character" w:customStyle="1" w:styleId="icon6">
    <w:name w:val="icon6"/>
    <w:basedOn w:val="a0"/>
    <w:rsid w:val="00AD0C9F"/>
    <w:rPr>
      <w:vanish w:val="0"/>
      <w:webHidden w:val="0"/>
      <w:specVanish w:val="0"/>
    </w:rPr>
  </w:style>
  <w:style w:type="paragraph" w:customStyle="1" w:styleId="helpheading1">
    <w:name w:val="helpheading1"/>
    <w:basedOn w:val="a"/>
    <w:rsid w:val="00AD0C9F"/>
    <w:pPr>
      <w:widowControl/>
      <w:pBdr>
        <w:bottom w:val="single" w:sz="6" w:space="3" w:color="auto"/>
      </w:pBdr>
      <w:shd w:val="clear" w:color="auto" w:fill="D0D9BD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section-header1">
    <w:name w:val="section-header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hildren-subtitle1">
    <w:name w:val="children-sub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  <w:u w:val="single"/>
    </w:rPr>
  </w:style>
  <w:style w:type="paragraph" w:customStyle="1" w:styleId="throbber1">
    <w:name w:val="throbber1"/>
    <w:basedOn w:val="a"/>
    <w:rsid w:val="00AD0C9F"/>
    <w:pPr>
      <w:widowControl/>
      <w:spacing w:before="75" w:after="100" w:afterAutospacing="1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1">
    <w:name w:val="commentinfo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malltext1">
    <w:name w:val="smalltext1"/>
    <w:basedOn w:val="a"/>
    <w:rsid w:val="00AD0C9F"/>
    <w:pPr>
      <w:widowControl/>
      <w:spacing w:before="100" w:beforeAutospacing="1" w:after="100" w:afterAutospacing="1" w:line="220" w:lineRule="atLeast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commentphoto1">
    <w:name w:val="commentphoto1"/>
    <w:basedOn w:val="a"/>
    <w:rsid w:val="00AD0C9F"/>
    <w:pPr>
      <w:widowControl/>
      <w:shd w:val="clear" w:color="auto" w:fill="F0F0F0"/>
      <w:spacing w:before="100" w:beforeAutospacing="1" w:after="100" w:afterAutospacing="1"/>
      <w:jc w:val="righ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ate1">
    <w:name w:val="commentdate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smalltext2">
    <w:name w:val="smalltext2"/>
    <w:basedOn w:val="a"/>
    <w:rsid w:val="00AD0C9F"/>
    <w:pPr>
      <w:widowControl/>
      <w:spacing w:before="100" w:beforeAutospacing="1" w:after="100" w:afterAutospacing="1" w:line="200" w:lineRule="atLeast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commentdetails1">
    <w:name w:val="commentdetail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2">
    <w:name w:val="commentinfo2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date2">
    <w:name w:val="commentdate2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photo2">
    <w:name w:val="commentphoto2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details2">
    <w:name w:val="commentdetails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info3">
    <w:name w:val="commentinfo3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date3">
    <w:name w:val="commentdate3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F0F0F0"/>
      <w:kern w:val="0"/>
      <w:sz w:val="20"/>
      <w:szCs w:val="20"/>
    </w:rPr>
  </w:style>
  <w:style w:type="paragraph" w:customStyle="1" w:styleId="commentphoto3">
    <w:name w:val="commentphoto3"/>
    <w:basedOn w:val="a"/>
    <w:rsid w:val="00AD0C9F"/>
    <w:pPr>
      <w:widowControl/>
      <w:shd w:val="clear" w:color="auto" w:fill="A0A0A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abletitle1">
    <w:name w:val="tabletitle1"/>
    <w:basedOn w:val="a"/>
    <w:rsid w:val="00AD0C9F"/>
    <w:pPr>
      <w:widowControl/>
      <w:jc w:val="left"/>
    </w:pPr>
    <w:rPr>
      <w:rFonts w:ascii="宋体" w:eastAsia="宋体" w:hAnsi="宋体" w:cs="宋体"/>
      <w:b/>
      <w:bCs/>
      <w:color w:val="8F4E0B"/>
      <w:kern w:val="0"/>
      <w:sz w:val="20"/>
      <w:szCs w:val="20"/>
    </w:rPr>
  </w:style>
  <w:style w:type="paragraph" w:customStyle="1" w:styleId="dashboard-section1">
    <w:name w:val="dashboard-section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-heading-block1">
    <w:name w:val="logo-heading-bloc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heading1">
    <w:name w:val="blogheading1"/>
    <w:basedOn w:val="a"/>
    <w:rsid w:val="00AD0C9F"/>
    <w:pPr>
      <w:widowControl/>
      <w:spacing w:before="24" w:after="24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goblock1">
    <w:name w:val="logoblock1"/>
    <w:basedOn w:val="a"/>
    <w:rsid w:val="00AD0C9F"/>
    <w:pPr>
      <w:widowControl/>
      <w:spacing w:before="100" w:beforeAutospacing="1" w:after="100" w:afterAutospacing="1"/>
      <w:ind w:left="-915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ge-metadata1">
    <w:name w:val="page-metadata1"/>
    <w:basedOn w:val="a"/>
    <w:rsid w:val="00AD0C9F"/>
    <w:pPr>
      <w:widowControl/>
      <w:spacing w:before="24" w:after="24"/>
      <w:ind w:left="24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wiki-content1">
    <w:name w:val="wiki-content1"/>
    <w:basedOn w:val="a"/>
    <w:rsid w:val="00AD0C9F"/>
    <w:pPr>
      <w:widowControl/>
      <w:spacing w:before="100" w:beforeAutospacing="1" w:after="100" w:afterAutospacing="1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ff1">
    <w:name w:val="diff1"/>
    <w:basedOn w:val="a"/>
    <w:rsid w:val="00AD0C9F"/>
    <w:pPr>
      <w:widowControl/>
      <w:spacing w:after="100" w:afterAutospacing="1"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diff2">
    <w:name w:val="diff2"/>
    <w:basedOn w:val="a"/>
    <w:rsid w:val="00AD0C9F"/>
    <w:pPr>
      <w:widowControl/>
      <w:jc w:val="left"/>
    </w:pPr>
    <w:rPr>
      <w:rFonts w:ascii="Consolas" w:eastAsia="宋体" w:hAnsi="Consolas" w:cs="Consolas"/>
      <w:color w:val="000000"/>
      <w:kern w:val="0"/>
      <w:sz w:val="18"/>
      <w:szCs w:val="18"/>
    </w:rPr>
  </w:style>
  <w:style w:type="paragraph" w:customStyle="1" w:styleId="label1">
    <w:name w:val="labe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operations1">
    <w:name w:val="opera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ntabs1">
    <w:name w:val="nontabs1"/>
    <w:basedOn w:val="a"/>
    <w:rsid w:val="00AD0C9F"/>
    <w:pPr>
      <w:widowControl/>
      <w:spacing w:before="75"/>
      <w:ind w:left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monthnavigation1">
    <w:name w:val="blogmonthnavigation1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ind w:right="120"/>
      <w:jc w:val="center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icon-container1">
    <w:name w:val="icon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listitems1">
    <w:name w:val="bloglistitems1"/>
    <w:basedOn w:val="a"/>
    <w:rsid w:val="00AD0C9F"/>
    <w:pPr>
      <w:widowControl/>
      <w:spacing w:before="120" w:after="120"/>
      <w:ind w:left="-216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ogmonthnavigation2">
    <w:name w:val="blogmonthnavigation2"/>
    <w:basedOn w:val="a"/>
    <w:rsid w:val="00AD0C9F"/>
    <w:pPr>
      <w:widowControl/>
      <w:pBdr>
        <w:top w:val="single" w:sz="6" w:space="2" w:color="CCCCCC"/>
        <w:left w:val="single" w:sz="6" w:space="5" w:color="CCCCCC"/>
        <w:bottom w:val="single" w:sz="6" w:space="2" w:color="CCCCCC"/>
        <w:right w:val="single" w:sz="6" w:space="5" w:color="CCCCCC"/>
      </w:pBdr>
      <w:spacing w:after="240"/>
      <w:ind w:right="240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4">
    <w:name w:val="error4"/>
    <w:basedOn w:val="a"/>
    <w:rsid w:val="00AD0C9F"/>
    <w:pPr>
      <w:widowControl/>
      <w:shd w:val="clear" w:color="auto" w:fill="FFCCCC"/>
      <w:spacing w:before="180" w:after="9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fwdarrow1">
    <w:name w:val="fwdarrow1"/>
    <w:basedOn w:val="a0"/>
    <w:rsid w:val="00AD0C9F"/>
    <w:rPr>
      <w:vanish w:val="0"/>
      <w:webHidden w:val="0"/>
      <w:specVanish w:val="0"/>
    </w:rPr>
  </w:style>
  <w:style w:type="character" w:customStyle="1" w:styleId="backarrow1">
    <w:name w:val="backarrow1"/>
    <w:basedOn w:val="a0"/>
    <w:rsid w:val="00AD0C9F"/>
    <w:rPr>
      <w:vanish w:val="0"/>
      <w:webHidden w:val="0"/>
      <w:specVanish w:val="0"/>
    </w:rPr>
  </w:style>
  <w:style w:type="paragraph" w:customStyle="1" w:styleId="firstcolumn1">
    <w:name w:val="firstcolumn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condcolumn1">
    <w:name w:val="secondcolumn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description1">
    <w:name w:val="spacedescription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operations2">
    <w:name w:val="operations2"/>
    <w:basedOn w:val="a"/>
    <w:rsid w:val="00AD0C9F"/>
    <w:pPr>
      <w:widowControl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button1">
    <w:name w:val="dashboard-action-butto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shboard-action-spacing1">
    <w:name w:val="dashboard-action-spac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ssistive1">
    <w:name w:val="assistiv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ceholded1">
    <w:name w:val="placeholde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license1">
    <w:name w:val="license1"/>
    <w:basedOn w:val="a"/>
    <w:rsid w:val="00AD0C9F"/>
    <w:pPr>
      <w:widowControl/>
      <w:pBdr>
        <w:top w:val="single" w:sz="6" w:space="0" w:color="BBBBBB"/>
      </w:pBdr>
      <w:shd w:val="clear" w:color="auto" w:fill="8F4E0B"/>
      <w:jc w:val="center"/>
    </w:pPr>
    <w:rPr>
      <w:rFonts w:ascii="宋体" w:eastAsia="宋体" w:hAnsi="宋体" w:cs="宋体"/>
      <w:color w:val="FFFFFF"/>
      <w:kern w:val="0"/>
      <w:sz w:val="20"/>
      <w:szCs w:val="20"/>
    </w:rPr>
  </w:style>
  <w:style w:type="paragraph" w:customStyle="1" w:styleId="warning1">
    <w:name w:val="warning1"/>
    <w:basedOn w:val="a"/>
    <w:rsid w:val="00AD0C9F"/>
    <w:pPr>
      <w:widowControl/>
      <w:spacing w:after="150"/>
      <w:ind w:left="600" w:right="600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page-history-view1">
    <w:name w:val="page-history-view1"/>
    <w:basedOn w:val="a0"/>
    <w:rsid w:val="00AD0C9F"/>
    <w:rPr>
      <w:vanish w:val="0"/>
      <w:webHidden w:val="0"/>
      <w:color w:val="666666"/>
      <w:sz w:val="18"/>
      <w:szCs w:val="18"/>
      <w:specVanish w:val="0"/>
    </w:rPr>
  </w:style>
  <w:style w:type="character" w:customStyle="1" w:styleId="current-version-margin1">
    <w:name w:val="current-version-margin1"/>
    <w:basedOn w:val="a0"/>
    <w:rsid w:val="00AD0C9F"/>
  </w:style>
  <w:style w:type="character" w:customStyle="1" w:styleId="page-metadata-attachments-text1">
    <w:name w:val="page-metadata-attachments-text1"/>
    <w:basedOn w:val="a0"/>
    <w:rsid w:val="00AD0C9F"/>
  </w:style>
  <w:style w:type="paragraph" w:customStyle="1" w:styleId="rss-icon1">
    <w:name w:val="rss-icon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ail-notification-icon1">
    <w:name w:val="email-notification-icon1"/>
    <w:basedOn w:val="a"/>
    <w:rsid w:val="00AD0C9F"/>
    <w:pPr>
      <w:widowControl/>
      <w:spacing w:before="100" w:beforeAutospacing="1" w:after="100" w:afterAutospacing="1" w:line="0" w:lineRule="auto"/>
      <w:ind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error5">
    <w:name w:val="error5"/>
    <w:basedOn w:val="a0"/>
    <w:rsid w:val="00AD0C9F"/>
    <w:rPr>
      <w:vanish w:val="0"/>
      <w:webHidden w:val="0"/>
      <w:color w:val="741311"/>
      <w:shd w:val="clear" w:color="auto" w:fill="FFCCCC"/>
      <w:specVanish w:val="0"/>
    </w:rPr>
  </w:style>
  <w:style w:type="paragraph" w:customStyle="1" w:styleId="confluencetable1">
    <w:name w:val="confluencetable1"/>
    <w:basedOn w:val="a"/>
    <w:rsid w:val="00AD0C9F"/>
    <w:pPr>
      <w:widowControl/>
      <w:spacing w:before="75" w:after="75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eformattedcontent1">
    <w:name w:val="preformattedcontent1"/>
    <w:basedOn w:val="a"/>
    <w:rsid w:val="00AD0C9F"/>
    <w:pPr>
      <w:widowControl/>
      <w:shd w:val="clear" w:color="auto" w:fill="FFFFFF"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content1">
    <w:name w:val="codecontent1"/>
    <w:basedOn w:val="a"/>
    <w:rsid w:val="00AD0C9F"/>
    <w:pPr>
      <w:widowControl/>
      <w:shd w:val="clear" w:color="auto" w:fill="FFFFFF"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body-preformat1">
    <w:name w:val="wysiwyg-macro-body-preformat1"/>
    <w:basedOn w:val="a"/>
    <w:rsid w:val="00AD0C9F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ysiwyg-macro-inline1">
    <w:name w:val="wysiwyg-macro-in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new-line1">
    <w:name w:val="user-new-line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wysiwyg-macro-body-newline1">
    <w:name w:val="wysiwyg-macro-body-newline1"/>
    <w:basedOn w:val="a"/>
    <w:rsid w:val="00AD0C9F"/>
    <w:pPr>
      <w:widowControl/>
      <w:spacing w:before="100" w:beforeAutospacing="1" w:after="100" w:afterAutospacing="1" w:line="0" w:lineRule="auto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tab1">
    <w:name w:val="tab1"/>
    <w:basedOn w:val="a"/>
    <w:rsid w:val="00AD0C9F"/>
    <w:pPr>
      <w:widowControl/>
      <w:ind w:right="75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notab1">
    <w:name w:val="notab1"/>
    <w:basedOn w:val="a"/>
    <w:rsid w:val="00AD0C9F"/>
    <w:pPr>
      <w:widowControl/>
      <w:spacing w:before="15"/>
      <w:ind w:left="15" w:right="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button1">
    <w:name w:val="ajs-button1"/>
    <w:basedOn w:val="a"/>
    <w:rsid w:val="00AD0C9F"/>
    <w:pPr>
      <w:widowControl/>
      <w:spacing w:line="480" w:lineRule="auto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1">
    <w:name w:val="ajs-menu-titl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1">
    <w:name w:val="ajs-drop-down1"/>
    <w:basedOn w:val="a"/>
    <w:rsid w:val="00AD0C9F"/>
    <w:pPr>
      <w:widowControl/>
      <w:pBdr>
        <w:top w:val="single" w:sz="6" w:space="0" w:color="C1C1C1"/>
        <w:left w:val="single" w:sz="6" w:space="0" w:color="C1C1C1"/>
        <w:bottom w:val="single" w:sz="6" w:space="0" w:color="C1C1C1"/>
        <w:right w:val="single" w:sz="6" w:space="0" w:color="C1C1C1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2">
    <w:name w:val="ajs-drop-down2"/>
    <w:basedOn w:val="a"/>
    <w:rsid w:val="00AD0C9F"/>
    <w:pPr>
      <w:widowControl/>
      <w:pBdr>
        <w:left w:val="single" w:sz="6" w:space="0" w:color="8F4E0B"/>
        <w:bottom w:val="single" w:sz="6" w:space="0" w:color="8F4E0B"/>
        <w:right w:val="single" w:sz="6" w:space="0" w:color="8F4E0B"/>
      </w:pBdr>
      <w:shd w:val="clear" w:color="auto" w:fill="FFFFFF"/>
      <w:spacing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bar1">
    <w:name w:val="ajs-menu-bar1"/>
    <w:basedOn w:val="a"/>
    <w:rsid w:val="00AD0C9F"/>
    <w:pPr>
      <w:widowControl/>
      <w:spacing w:before="150"/>
      <w:ind w:left="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menu-title2">
    <w:name w:val="ajs-menu-title2"/>
    <w:basedOn w:val="a"/>
    <w:rsid w:val="00AD0C9F"/>
    <w:pPr>
      <w:widowControl/>
      <w:spacing w:line="300" w:lineRule="atLeast"/>
      <w:jc w:val="left"/>
    </w:pPr>
    <w:rPr>
      <w:rFonts w:ascii="宋体" w:eastAsia="宋体" w:hAnsi="宋体" w:cs="宋体"/>
      <w:color w:val="535353"/>
      <w:kern w:val="0"/>
      <w:sz w:val="26"/>
      <w:szCs w:val="26"/>
    </w:rPr>
  </w:style>
  <w:style w:type="paragraph" w:customStyle="1" w:styleId="most-right-menu-item1">
    <w:name w:val="most-right-menu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1">
    <w:name w:val="result1"/>
    <w:basedOn w:val="a"/>
    <w:rsid w:val="00AD0C9F"/>
    <w:pPr>
      <w:widowControl/>
      <w:pBdr>
        <w:bottom w:val="single" w:sz="6" w:space="4" w:color="DDDDDD"/>
      </w:pBdr>
      <w:spacing w:before="4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sultsummary1">
    <w:name w:val="resultsummary1"/>
    <w:basedOn w:val="a"/>
    <w:rsid w:val="00AD0C9F"/>
    <w:pPr>
      <w:widowControl/>
      <w:spacing w:before="100" w:beforeAutospacing="1" w:after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de-keyword1">
    <w:name w:val="code-keywor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91"/>
      <w:kern w:val="0"/>
      <w:sz w:val="20"/>
      <w:szCs w:val="20"/>
    </w:rPr>
  </w:style>
  <w:style w:type="paragraph" w:customStyle="1" w:styleId="authoranddate1">
    <w:name w:val="authoranddate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ate1">
    <w:name w:val="date1"/>
    <w:basedOn w:val="a"/>
    <w:rsid w:val="00AD0C9F"/>
    <w:pPr>
      <w:widowControl/>
      <w:spacing w:before="60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profilepic1">
    <w:name w:val="profilepic1"/>
    <w:basedOn w:val="a"/>
    <w:rsid w:val="00AD0C9F"/>
    <w:pPr>
      <w:widowControl/>
      <w:shd w:val="clear" w:color="auto" w:fill="F0F0F0"/>
      <w:ind w:left="30" w:right="3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wixie1">
    <w:name w:val="twixi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tails1">
    <w:name w:val="detail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mmary1">
    <w:name w:val="summary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humbnail1">
    <w:name w:val="thumbnail1"/>
    <w:basedOn w:val="a"/>
    <w:rsid w:val="00AD0C9F"/>
    <w:pPr>
      <w:widowControl/>
      <w:spacing w:before="45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clear1">
    <w:name w:val="cle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errorbox1">
    <w:name w:val="errorbox1"/>
    <w:basedOn w:val="a"/>
    <w:rsid w:val="00AD0C9F"/>
    <w:pPr>
      <w:widowControl/>
      <w:shd w:val="clear" w:color="auto" w:fill="FFCCCC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errormessage2">
    <w:name w:val="errormessage2"/>
    <w:basedOn w:val="a"/>
    <w:rsid w:val="00AD0C9F"/>
    <w:pPr>
      <w:widowControl/>
      <w:spacing w:after="240"/>
      <w:jc w:val="left"/>
    </w:pPr>
    <w:rPr>
      <w:rFonts w:ascii="宋体" w:eastAsia="宋体" w:hAnsi="宋体" w:cs="宋体"/>
      <w:vanish/>
      <w:color w:val="333333"/>
      <w:kern w:val="0"/>
      <w:sz w:val="20"/>
      <w:szCs w:val="20"/>
    </w:rPr>
  </w:style>
  <w:style w:type="paragraph" w:customStyle="1" w:styleId="captcha-image1">
    <w:name w:val="captcha-image1"/>
    <w:basedOn w:val="a"/>
    <w:rsid w:val="00AD0C9F"/>
    <w:pPr>
      <w:widowControl/>
      <w:pBdr>
        <w:top w:val="single" w:sz="6" w:space="0" w:color="EEEEEE"/>
        <w:left w:val="single" w:sz="6" w:space="0" w:color="EEEEEE"/>
        <w:bottom w:val="single" w:sz="6" w:space="0" w:color="EEEEEE"/>
        <w:right w:val="single" w:sz="6" w:space="0" w:color="EEEEEE"/>
      </w:pBdr>
      <w:spacing w:before="150" w:after="15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text2">
    <w:name w:val="text2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password1">
    <w:name w:val="password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message1">
    <w:name w:val="message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last1">
    <w:name w:val="last1"/>
    <w:basedOn w:val="a"/>
    <w:rsid w:val="00AD0C9F"/>
    <w:pPr>
      <w:widowControl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success-message1">
    <w:name w:val="success-message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008000"/>
      <w:kern w:val="0"/>
      <w:sz w:val="20"/>
      <w:szCs w:val="20"/>
    </w:rPr>
  </w:style>
  <w:style w:type="character" w:customStyle="1" w:styleId="errormessage3">
    <w:name w:val="errormessage3"/>
    <w:basedOn w:val="a0"/>
    <w:rsid w:val="00AD0C9F"/>
    <w:rPr>
      <w:b w:val="0"/>
      <w:bCs w:val="0"/>
      <w:color w:val="CC0000"/>
    </w:rPr>
  </w:style>
  <w:style w:type="paragraph" w:customStyle="1" w:styleId="reload1">
    <w:name w:val="reloa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1">
    <w:name w:val="userlogolink1"/>
    <w:basedOn w:val="a"/>
    <w:rsid w:val="00AD0C9F"/>
    <w:pPr>
      <w:widowControl/>
      <w:spacing w:after="240"/>
      <w:jc w:val="left"/>
    </w:pPr>
    <w:rPr>
      <w:rFonts w:ascii="宋体" w:eastAsia="宋体" w:hAnsi="宋体" w:cs="宋体"/>
      <w:color w:val="333333"/>
      <w:kern w:val="0"/>
      <w:sz w:val="20"/>
      <w:szCs w:val="20"/>
    </w:rPr>
  </w:style>
  <w:style w:type="paragraph" w:customStyle="1" w:styleId="icon7">
    <w:name w:val="icon7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con8">
    <w:name w:val="icon8"/>
    <w:basedOn w:val="a0"/>
    <w:rsid w:val="00AD0C9F"/>
  </w:style>
  <w:style w:type="character" w:customStyle="1" w:styleId="icon9">
    <w:name w:val="icon9"/>
    <w:basedOn w:val="a0"/>
    <w:rsid w:val="00AD0C9F"/>
  </w:style>
  <w:style w:type="character" w:customStyle="1" w:styleId="icon10">
    <w:name w:val="icon10"/>
    <w:basedOn w:val="a0"/>
    <w:rsid w:val="00AD0C9F"/>
  </w:style>
  <w:style w:type="character" w:customStyle="1" w:styleId="icon11">
    <w:name w:val="icon11"/>
    <w:basedOn w:val="a0"/>
    <w:rsid w:val="00AD0C9F"/>
  </w:style>
  <w:style w:type="paragraph" w:customStyle="1" w:styleId="notemacro1">
    <w:name w:val="notemacro1"/>
    <w:basedOn w:val="a"/>
    <w:rsid w:val="00AD0C9F"/>
    <w:pPr>
      <w:widowControl/>
      <w:pBdr>
        <w:top w:val="single" w:sz="6" w:space="8" w:color="F0C000"/>
        <w:left w:val="single" w:sz="6" w:space="8" w:color="F0C000"/>
        <w:bottom w:val="single" w:sz="6" w:space="8" w:color="F0C000"/>
        <w:right w:val="single" w:sz="6" w:space="8" w:color="F0C000"/>
      </w:pBdr>
      <w:shd w:val="clear" w:color="auto" w:fill="FFFFCE"/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emacro2">
    <w:name w:val="notemacro2"/>
    <w:basedOn w:val="a"/>
    <w:rsid w:val="00AD0C9F"/>
    <w:pPr>
      <w:widowControl/>
      <w:pBdr>
        <w:top w:val="single" w:sz="6" w:space="8" w:color="F0C000"/>
        <w:left w:val="single" w:sz="6" w:space="8" w:color="F0C000"/>
        <w:bottom w:val="single" w:sz="6" w:space="8" w:color="F0C000"/>
        <w:right w:val="single" w:sz="6" w:space="8" w:color="F0C000"/>
      </w:pBdr>
      <w:shd w:val="clear" w:color="auto" w:fill="FFFFCE"/>
      <w:spacing w:before="75" w:after="75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nel-body2">
    <w:name w:val="dialog-panel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inherited-div1">
    <w:name w:val="permission-inherited-di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view-permission-cell1">
    <w:name w:val="view-permission-cel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character" w:customStyle="1" w:styleId="first-of-type1">
    <w:name w:val="first-of-type1"/>
    <w:basedOn w:val="a0"/>
    <w:rsid w:val="00AD0C9F"/>
    <w:rPr>
      <w:vanish w:val="0"/>
      <w:webHidden w:val="0"/>
      <w:specVanish w:val="0"/>
    </w:rPr>
  </w:style>
  <w:style w:type="paragraph" w:customStyle="1" w:styleId="ajs-button2">
    <w:name w:val="ajs-button2"/>
    <w:basedOn w:val="a"/>
    <w:rsid w:val="00AD0C9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ermission-detail-column1">
    <w:name w:val="permission-detail-colum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ext3">
    <w:name w:val="tex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iting-image1">
    <w:name w:val="waiting-image1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-base1">
    <w:name w:val="more-link-base1"/>
    <w:basedOn w:val="a"/>
    <w:rsid w:val="00AD0C9F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="100" w:beforeAutospacing="1" w:after="100" w:afterAutospacing="1"/>
      <w:jc w:val="center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waiting-image2">
    <w:name w:val="waiting-image2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re-link1">
    <w:name w:val="more-link1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container2">
    <w:name w:val="icon-containe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changes1">
    <w:name w:val="update-item-changes1"/>
    <w:basedOn w:val="a"/>
    <w:rsid w:val="00AD0C9F"/>
    <w:pPr>
      <w:widowControl/>
      <w:spacing w:before="100" w:beforeAutospacing="1" w:after="100" w:afterAutospacing="1"/>
      <w:ind w:left="120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desc-and-date1">
    <w:name w:val="update-item-desc-and-dat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update-item-desc-and-misc1">
    <w:name w:val="update-item-desc-and-mis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1">
    <w:name w:val="userlogo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container1">
    <w:name w:val="container1"/>
    <w:basedOn w:val="a0"/>
    <w:rsid w:val="00AD0C9F"/>
    <w:rPr>
      <w:b w:val="0"/>
      <w:bCs w:val="0"/>
      <w:color w:val="000000"/>
    </w:rPr>
  </w:style>
  <w:style w:type="paragraph" w:customStyle="1" w:styleId="avatars1">
    <w:name w:val="avatar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link2">
    <w:name w:val="userlogolink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ollow-user-result1">
    <w:name w:val="follow-user-resul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666666"/>
      <w:kern w:val="0"/>
      <w:sz w:val="20"/>
      <w:szCs w:val="20"/>
    </w:rPr>
  </w:style>
  <w:style w:type="paragraph" w:customStyle="1" w:styleId="pagesection1">
    <w:name w:val="pagesection1"/>
    <w:basedOn w:val="a"/>
    <w:rsid w:val="00AD0C9F"/>
    <w:pPr>
      <w:widowControl/>
      <w:spacing w:before="600" w:after="75"/>
      <w:ind w:right="-54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ntent1">
    <w:name w:val="sidebar-content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idebar-collapse1">
    <w:name w:val="sidebar-collapse1"/>
    <w:basedOn w:val="a"/>
    <w:rsid w:val="00AD0C9F"/>
    <w:pPr>
      <w:widowControl/>
      <w:shd w:val="clear" w:color="auto" w:fill="CCCCCC"/>
      <w:spacing w:before="100" w:beforeAutospacing="1" w:after="100" w:afterAutospacing="1"/>
      <w:ind w:right="-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1">
    <w:name w:val="vcard1"/>
    <w:basedOn w:val="a"/>
    <w:rsid w:val="00AD0C9F"/>
    <w:pPr>
      <w:widowControl/>
      <w:spacing w:before="150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metadata1">
    <w:name w:val="metadata1"/>
    <w:basedOn w:val="a0"/>
    <w:rsid w:val="00AD0C9F"/>
    <w:rPr>
      <w:color w:val="666666"/>
      <w:sz w:val="18"/>
      <w:szCs w:val="18"/>
    </w:rPr>
  </w:style>
  <w:style w:type="paragraph" w:customStyle="1" w:styleId="recently-updated-sidebar1">
    <w:name w:val="recently-updated-side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ubtitle1">
    <w:name w:val="sub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debar-section1">
    <w:name w:val="sidebar-section1"/>
    <w:basedOn w:val="a"/>
    <w:rsid w:val="00AD0C9F"/>
    <w:pPr>
      <w:widowControl/>
      <w:spacing w:before="100" w:beforeAutospacing="1" w:after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vatars2">
    <w:name w:val="avatars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3">
    <w:name w:val="description3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ialog-content1">
    <w:name w:val="dialog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333333"/>
      <w:kern w:val="0"/>
      <w:sz w:val="18"/>
      <w:szCs w:val="18"/>
    </w:rPr>
  </w:style>
  <w:style w:type="paragraph" w:customStyle="1" w:styleId="description4">
    <w:name w:val="description4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column1">
    <w:name w:val="column1"/>
    <w:basedOn w:val="a"/>
    <w:rsid w:val="00AD0C9F"/>
    <w:pPr>
      <w:widowControl/>
      <w:spacing w:before="150" w:after="15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list1">
    <w:name w:val="user-list1"/>
    <w:basedOn w:val="a"/>
    <w:rsid w:val="00AD0C9F"/>
    <w:pPr>
      <w:widowControl/>
      <w:spacing w:before="150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ading1">
    <w:name w:val="load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age-watchers1">
    <w:name w:val="page-watchers1"/>
    <w:basedOn w:val="a"/>
    <w:rsid w:val="00AD0C9F"/>
    <w:pPr>
      <w:widowControl/>
      <w:spacing w:before="100" w:beforeAutospacing="1" w:after="100" w:afterAutospacing="1"/>
      <w:ind w:left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users1">
    <w:name w:val="no-user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watch-user1">
    <w:name w:val="watch-us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6"/>
      <w:szCs w:val="26"/>
    </w:rPr>
  </w:style>
  <w:style w:type="paragraph" w:customStyle="1" w:styleId="username1">
    <w:name w:val="usernam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7"/>
      <w:szCs w:val="17"/>
    </w:rPr>
  </w:style>
  <w:style w:type="paragraph" w:customStyle="1" w:styleId="profile-picture1">
    <w:name w:val="profile-picture1"/>
    <w:basedOn w:val="a"/>
    <w:rsid w:val="00AD0C9F"/>
    <w:pPr>
      <w:widowControl/>
      <w:spacing w:before="30" w:after="30"/>
      <w:ind w:right="6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1">
    <w:name w:val="remove-watch1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watch2">
    <w:name w:val="remove-watch2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status1">
    <w:name w:val="status1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6">
    <w:name w:val="error6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990000"/>
      <w:kern w:val="0"/>
      <w:sz w:val="20"/>
      <w:szCs w:val="20"/>
    </w:rPr>
  </w:style>
  <w:style w:type="paragraph" w:customStyle="1" w:styleId="aui-dropdown5">
    <w:name w:val="aui-dropdown5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s1">
    <w:name w:val="search-resul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8"/>
      <w:szCs w:val="18"/>
    </w:rPr>
  </w:style>
  <w:style w:type="paragraph" w:customStyle="1" w:styleId="searching1">
    <w:name w:val="searching1"/>
    <w:basedOn w:val="a"/>
    <w:rsid w:val="00AD0C9F"/>
    <w:pPr>
      <w:widowControl/>
      <w:spacing w:before="225" w:after="225"/>
      <w:ind w:left="225" w:right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-results1">
    <w:name w:val="no-results1"/>
    <w:basedOn w:val="a"/>
    <w:rsid w:val="00AD0C9F"/>
    <w:pPr>
      <w:widowControl/>
      <w:spacing w:before="225" w:after="225"/>
      <w:ind w:left="225" w:right="22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count1">
    <w:name w:val="search-result-count1"/>
    <w:basedOn w:val="a"/>
    <w:rsid w:val="00AD0C9F"/>
    <w:pPr>
      <w:widowControl/>
      <w:spacing w:after="75"/>
      <w:ind w:left="150" w:right="150"/>
      <w:jc w:val="left"/>
    </w:pPr>
    <w:rPr>
      <w:rFonts w:ascii="宋体" w:eastAsia="宋体" w:hAnsi="宋体" w:cs="宋体"/>
      <w:color w:val="666666"/>
      <w:kern w:val="0"/>
      <w:sz w:val="17"/>
      <w:szCs w:val="17"/>
    </w:rPr>
  </w:style>
  <w:style w:type="paragraph" w:customStyle="1" w:styleId="search-result1">
    <w:name w:val="search-result1"/>
    <w:basedOn w:val="a"/>
    <w:rsid w:val="00AD0C9F"/>
    <w:pPr>
      <w:widowControl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earch-result-title1">
    <w:name w:val="search-result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result-date1">
    <w:name w:val="search-result-date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1">
    <w:name w:val="button-panel1"/>
    <w:basedOn w:val="a"/>
    <w:rsid w:val="00AD0C9F"/>
    <w:pPr>
      <w:widowControl/>
      <w:spacing w:before="100" w:beforeAutospacing="1" w:after="100" w:afterAutospacing="1"/>
      <w:ind w:lef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2">
    <w:name w:val="button-panel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character" w:customStyle="1" w:styleId="preview-excerpt1">
    <w:name w:val="preview-excerpt1"/>
    <w:basedOn w:val="a0"/>
    <w:rsid w:val="00AD0C9F"/>
    <w:rPr>
      <w:rFonts w:ascii="Courier New" w:hAnsi="Courier New" w:cs="Courier New" w:hint="default"/>
    </w:rPr>
  </w:style>
  <w:style w:type="paragraph" w:customStyle="1" w:styleId="click-zone1">
    <w:name w:val="click-zone1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2">
    <w:name w:val="click-zone2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ick-zone3">
    <w:name w:val="click-zone3"/>
    <w:basedOn w:val="a"/>
    <w:rsid w:val="00AD0C9F"/>
    <w:pPr>
      <w:widowControl/>
      <w:spacing w:before="100" w:beforeAutospacing="1" w:after="100" w:afterAutospacing="1"/>
      <w:ind w:left="-2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page-body2">
    <w:name w:val="dialog-page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dialog-panel-body3">
    <w:name w:val="dialog-panel-body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ow1">
    <w:name w:val="row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container1">
    <w:name w:val="error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panel-load-error-container1">
    <w:name w:val="panel-load-error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CC0000"/>
      <w:kern w:val="0"/>
      <w:sz w:val="20"/>
      <w:szCs w:val="20"/>
    </w:rPr>
  </w:style>
  <w:style w:type="paragraph" w:customStyle="1" w:styleId="information1">
    <w:name w:val="information1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formation2">
    <w:name w:val="information2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formation3">
    <w:name w:val="information3"/>
    <w:basedOn w:val="a"/>
    <w:rsid w:val="00AD0C9F"/>
    <w:pPr>
      <w:widowControl/>
      <w:pBdr>
        <w:bottom w:val="single" w:sz="6" w:space="0" w:color="F0F0F0"/>
      </w:pBdr>
      <w:spacing w:before="100" w:before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tree1">
    <w:name w:val="tre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ui-tree1">
    <w:name w:val="ui-tre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ree2">
    <w:name w:val="ui-tree2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owse-controls1">
    <w:name w:val="browse-controls1"/>
    <w:basedOn w:val="a"/>
    <w:rsid w:val="00AD0C9F"/>
    <w:pPr>
      <w:widowControl/>
      <w:spacing w:before="100" w:beforeAutospacing="1" w:after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5">
    <w:name w:val="description5"/>
    <w:basedOn w:val="a"/>
    <w:rsid w:val="00AD0C9F"/>
    <w:pPr>
      <w:widowControl/>
      <w:ind w:left="150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click-zone4">
    <w:name w:val="click-zone4"/>
    <w:basedOn w:val="a"/>
    <w:rsid w:val="00AD0C9F"/>
    <w:pPr>
      <w:widowControl/>
      <w:spacing w:before="100" w:beforeAutospacing="1" w:after="100" w:afterAutospacing="1"/>
      <w:ind w:left="-24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3">
    <w:name w:val="button-panel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search-query1">
    <w:name w:val="search-query1"/>
    <w:basedOn w:val="a"/>
    <w:rsid w:val="00AD0C9F"/>
    <w:pPr>
      <w:widowControl/>
      <w:spacing w:before="100" w:beforeAutospacing="1" w:after="100" w:afterAutospacing="1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arch-space1">
    <w:name w:val="search-space1"/>
    <w:basedOn w:val="a"/>
    <w:rsid w:val="00AD0C9F"/>
    <w:pPr>
      <w:widowControl/>
      <w:spacing w:before="100" w:beforeAutospacing="1" w:after="100" w:afterAutospacing="1"/>
      <w:ind w:right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6">
    <w:name w:val="description6"/>
    <w:basedOn w:val="a"/>
    <w:rsid w:val="00AD0C9F"/>
    <w:pPr>
      <w:widowControl/>
      <w:spacing w:before="75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search-form1">
    <w:name w:val="search-form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nformation4">
    <w:name w:val="information4"/>
    <w:basedOn w:val="a"/>
    <w:rsid w:val="00AD0C9F"/>
    <w:pPr>
      <w:widowControl/>
      <w:pBdr>
        <w:bottom w:val="single" w:sz="6" w:space="0" w:color="F0F0F0"/>
      </w:pBdr>
      <w:spacing w:before="100" w:beforeAutospacing="1" w:after="225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inner1">
    <w:name w:val="inner1"/>
    <w:basedOn w:val="a"/>
    <w:rsid w:val="00AD0C9F"/>
    <w:pPr>
      <w:widowControl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lement1">
    <w:name w:val="elem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ocation-info1">
    <w:name w:val="location-info1"/>
    <w:basedOn w:val="a"/>
    <w:rsid w:val="00AD0C9F"/>
    <w:pPr>
      <w:widowControl/>
      <w:pBdr>
        <w:top w:val="single" w:sz="6" w:space="4" w:color="F0F0F0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3"/>
      <w:szCs w:val="23"/>
    </w:rPr>
  </w:style>
  <w:style w:type="paragraph" w:customStyle="1" w:styleId="row2">
    <w:name w:val="row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1">
    <w:name w:val="value1"/>
    <w:basedOn w:val="a"/>
    <w:rsid w:val="00AD0C9F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mpty1">
    <w:name w:val="empt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page-input1">
    <w:name w:val="page-inp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-input1">
    <w:name w:val="space-inp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escription7">
    <w:name w:val="description7"/>
    <w:basedOn w:val="a"/>
    <w:rsid w:val="00AD0C9F"/>
    <w:pPr>
      <w:widowControl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aui-dd-parent3">
    <w:name w:val="aui-dd-paren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dropdown6">
    <w:name w:val="aui-dropdown6"/>
    <w:basedOn w:val="a"/>
    <w:rsid w:val="00AD0C9F"/>
    <w:pPr>
      <w:widowControl/>
      <w:pBdr>
        <w:top w:val="single" w:sz="6" w:space="3" w:color="6A8EB3"/>
        <w:left w:val="single" w:sz="6" w:space="0" w:color="6A8EB3"/>
        <w:bottom w:val="single" w:sz="6" w:space="3" w:color="6A8EB3"/>
        <w:right w:val="single" w:sz="6" w:space="0" w:color="6A8EB3"/>
      </w:pBdr>
      <w:shd w:val="clear" w:color="auto" w:fill="FFFFFF"/>
      <w:spacing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pace1">
    <w:name w:val="spac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999999"/>
      <w:kern w:val="0"/>
      <w:sz w:val="20"/>
      <w:szCs w:val="20"/>
    </w:rPr>
  </w:style>
  <w:style w:type="paragraph" w:customStyle="1" w:styleId="space2">
    <w:name w:val="spac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DDDDDD"/>
      <w:kern w:val="0"/>
      <w:sz w:val="20"/>
      <w:szCs w:val="20"/>
    </w:rPr>
  </w:style>
  <w:style w:type="paragraph" w:customStyle="1" w:styleId="breadcrumbs-container1">
    <w:name w:val="breadcrumbs-contain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-line1">
    <w:name w:val="breadcrumbs-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eadcrumbs1">
    <w:name w:val="breadcrumbs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arning2">
    <w:name w:val="warning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siblings1">
    <w:name w:val="sibling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ack1">
    <w:name w:val="back1"/>
    <w:basedOn w:val="a"/>
    <w:rsid w:val="00AD0C9F"/>
    <w:pPr>
      <w:widowControl/>
      <w:spacing w:before="100" w:beforeAutospacing="1" w:after="100" w:afterAutospacing="1"/>
      <w:ind w:left="48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tents2">
    <w:name w:val="contents2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2">
    <w:name w:val="vcard2"/>
    <w:basedOn w:val="a"/>
    <w:rsid w:val="00AD0C9F"/>
    <w:pPr>
      <w:widowControl/>
      <w:pBdr>
        <w:bottom w:val="single" w:sz="6" w:space="5" w:color="EEEEEE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rofile-macro1">
    <w:name w:val="profile-macro1"/>
    <w:basedOn w:val="a"/>
    <w:rsid w:val="00AD0C9F"/>
    <w:pPr>
      <w:widowControl/>
      <w:spacing w:before="300" w:after="300"/>
      <w:ind w:left="300" w:right="3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card3">
    <w:name w:val="vcard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1">
    <w:name w:val="user-statu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logo2">
    <w:name w:val="userlogo2"/>
    <w:basedOn w:val="a"/>
    <w:rsid w:val="00AD0C9F"/>
    <w:pPr>
      <w:widowControl/>
      <w:spacing w:before="100" w:beforeAutospacing="1" w:after="100" w:afterAutospacing="1"/>
      <w:ind w:right="15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values1">
    <w:name w:val="values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otloggedin1">
    <w:name w:val="notloggedi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ser-status2">
    <w:name w:val="user-status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ctions1">
    <w:name w:val="ac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opup-follow1">
    <w:name w:val="popup-follow1"/>
    <w:basedOn w:val="a"/>
    <w:rsid w:val="00AD0C9F"/>
    <w:pPr>
      <w:widowControl/>
      <w:pBdr>
        <w:right w:val="single" w:sz="6" w:space="0" w:color="EEEEEE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3">
    <w:name w:val="ajs-drop-down3"/>
    <w:basedOn w:val="a"/>
    <w:rsid w:val="00AD0C9F"/>
    <w:pPr>
      <w:widowControl/>
      <w:spacing w:before="100" w:beforeAutospacing="1"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js-drop-down4">
    <w:name w:val="ajs-drop-down4"/>
    <w:basedOn w:val="a"/>
    <w:rsid w:val="00AD0C9F"/>
    <w:pPr>
      <w:widowControl/>
      <w:spacing w:before="100" w:beforeAutospacing="1" w:after="100" w:afterAutospacing="1"/>
      <w:ind w:lef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l1">
    <w:name w:val="t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r1">
    <w:name w:val="t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r1">
    <w:name w:val="b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l1">
    <w:name w:val="b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1">
    <w:name w:val="b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1">
    <w:name w:val="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1">
    <w:name w:val="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1">
    <w:name w:val="remove-label1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remove-label2">
    <w:name w:val="remove-label2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remove-category1">
    <w:name w:val="remove-category1"/>
    <w:basedOn w:val="a"/>
    <w:rsid w:val="00AD0C9F"/>
    <w:pPr>
      <w:widowControl/>
      <w:spacing w:before="100" w:beforeAutospacing="1" w:after="100" w:afterAutospacing="1"/>
      <w:ind w:firstLine="22384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confluence-label1">
    <w:name w:val="confluence-label1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2">
    <w:name w:val="confluence-label2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nfluence-label3">
    <w:name w:val="confluence-label3"/>
    <w:basedOn w:val="a"/>
    <w:rsid w:val="00AD0C9F"/>
    <w:pPr>
      <w:widowControl/>
      <w:spacing w:after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1">
    <w:name w:val="label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title2">
    <w:name w:val="label-titl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abel-title3">
    <w:name w:val="label-titl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abel-list1">
    <w:name w:val="label-lis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2">
    <w:name w:val="label-list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abel-list3">
    <w:name w:val="label-list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label-caption1">
    <w:name w:val="remove-label-captio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waiting1">
    <w:name w:val="waiting1"/>
    <w:basedOn w:val="a"/>
    <w:rsid w:val="00AD0C9F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pdate-status1">
    <w:name w:val="update-status1"/>
    <w:basedOn w:val="a"/>
    <w:rsid w:val="00AD0C9F"/>
    <w:pPr>
      <w:widowControl/>
      <w:spacing w:before="100" w:beforeAutospacing="1" w:after="100" w:afterAutospacing="1"/>
      <w:ind w:left="120" w:right="15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atus-text1">
    <w:name w:val="status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-message1">
    <w:name w:val="error-message1"/>
    <w:basedOn w:val="a"/>
    <w:rsid w:val="00AD0C9F"/>
    <w:pPr>
      <w:widowControl/>
      <w:spacing w:before="100" w:beforeAutospacing="1" w:after="100" w:afterAutospacing="1" w:line="345" w:lineRule="atLeast"/>
      <w:jc w:val="left"/>
    </w:pPr>
    <w:rPr>
      <w:rFonts w:ascii="宋体" w:eastAsia="宋体" w:hAnsi="宋体" w:cs="宋体"/>
      <w:color w:val="FF0000"/>
      <w:kern w:val="0"/>
      <w:sz w:val="20"/>
      <w:szCs w:val="20"/>
    </w:rPr>
  </w:style>
  <w:style w:type="paragraph" w:customStyle="1" w:styleId="status-text2">
    <w:name w:val="status-text2"/>
    <w:basedOn w:val="a"/>
    <w:rsid w:val="00AD0C9F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atus-actions1">
    <w:name w:val="status-actions1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text4">
    <w:name w:val="text4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ecurity-warning1">
    <w:name w:val="gadget-security-warning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description1">
    <w:name w:val="gadget-description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gadget-spec-description1">
    <w:name w:val="gadget-spec-description1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list-item1">
    <w:name w:val="macro-list-item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macro-desc1">
    <w:name w:val="macro-desc1"/>
    <w:basedOn w:val="a"/>
    <w:rsid w:val="00AD0C9F"/>
    <w:pPr>
      <w:widowControl/>
      <w:spacing w:before="30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add-button1">
    <w:name w:val="add-button1"/>
    <w:basedOn w:val="a"/>
    <w:rsid w:val="00AD0C9F"/>
    <w:pPr>
      <w:widowControl/>
      <w:spacing w:before="1215"/>
      <w:ind w:left="-196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selected-macro1">
    <w:name w:val="selected-macro1"/>
    <w:basedOn w:val="a"/>
    <w:rsid w:val="00AD0C9F"/>
    <w:pPr>
      <w:widowControl/>
      <w:shd w:val="clear" w:color="auto" w:fill="FFF3C5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param-desc1">
    <w:name w:val="macro-param-des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2"/>
    </w:rPr>
  </w:style>
  <w:style w:type="paragraph" w:customStyle="1" w:styleId="macro-desc2">
    <w:name w:val="macro-desc2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macro-title1">
    <w:name w:val="macro-tit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macro-help1">
    <w:name w:val="macro-hel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acro-desc3">
    <w:name w:val="macro-desc3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macro-author1">
    <w:name w:val="macro-author1"/>
    <w:basedOn w:val="a"/>
    <w:rsid w:val="00AD0C9F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333333"/>
      <w:kern w:val="0"/>
      <w:sz w:val="20"/>
      <w:szCs w:val="20"/>
    </w:rPr>
  </w:style>
  <w:style w:type="paragraph" w:customStyle="1" w:styleId="whats-new-timeout1">
    <w:name w:val="whats-new-timeou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whats-new-throbber1">
    <w:name w:val="whats-new-throbber1"/>
    <w:basedOn w:val="a"/>
    <w:rsid w:val="00AD0C9F"/>
    <w:pPr>
      <w:widowControl/>
      <w:spacing w:before="1830"/>
      <w:ind w:left="480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ialog-tip1">
    <w:name w:val="dialog-ti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con-dropdown3">
    <w:name w:val="icon-dropdown3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first1">
    <w:name w:val="first1"/>
    <w:basedOn w:val="a"/>
    <w:rsid w:val="00AD0C9F"/>
    <w:pPr>
      <w:widowControl/>
      <w:pBdr>
        <w:left w:val="single" w:sz="6" w:space="0" w:color="DDDDDD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-item-link1">
    <w:name w:val="toolbar-item-lin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old1">
    <w:name w:val="bol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italic1">
    <w:name w:val="italic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color w:val="000000"/>
      <w:kern w:val="0"/>
      <w:sz w:val="20"/>
      <w:szCs w:val="20"/>
    </w:rPr>
  </w:style>
  <w:style w:type="paragraph" w:customStyle="1" w:styleId="line1">
    <w:name w:val="li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2">
    <w:name w:val="line2"/>
    <w:basedOn w:val="a"/>
    <w:rsid w:val="00AD0C9F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line3">
    <w:name w:val="lin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oolbar1">
    <w:name w:val="toolbar1"/>
    <w:basedOn w:val="a"/>
    <w:rsid w:val="00AD0C9F"/>
    <w:pPr>
      <w:widowControl/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jc w:val="left"/>
    </w:pPr>
    <w:rPr>
      <w:rFonts w:ascii="宋体" w:eastAsia="宋体" w:hAnsi="宋体" w:cs="宋体"/>
      <w:vanish/>
      <w:color w:val="000000"/>
      <w:kern w:val="0"/>
      <w:sz w:val="15"/>
      <w:szCs w:val="15"/>
    </w:rPr>
  </w:style>
  <w:style w:type="character" w:customStyle="1" w:styleId="title3">
    <w:name w:val="title3"/>
    <w:basedOn w:val="a0"/>
    <w:rsid w:val="00AD0C9F"/>
    <w:rPr>
      <w:vanish w:val="0"/>
      <w:webHidden w:val="0"/>
      <w:specVanish w:val="0"/>
    </w:rPr>
  </w:style>
  <w:style w:type="paragraph" w:customStyle="1" w:styleId="noborder1">
    <w:name w:val="nobord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number1">
    <w:name w:val="numb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FAFAF"/>
      <w:kern w:val="0"/>
      <w:sz w:val="20"/>
      <w:szCs w:val="20"/>
    </w:rPr>
  </w:style>
  <w:style w:type="paragraph" w:customStyle="1" w:styleId="content1">
    <w:name w:val="content1"/>
    <w:basedOn w:val="a"/>
    <w:rsid w:val="00AD0C9F"/>
    <w:pPr>
      <w:widowControl/>
      <w:pBdr>
        <w:left w:val="single" w:sz="18" w:space="0" w:color="E0F0FF"/>
      </w:pBdr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lain1">
    <w:name w:val="plain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s1">
    <w:name w:val="commen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200"/>
      <w:kern w:val="0"/>
      <w:sz w:val="20"/>
      <w:szCs w:val="20"/>
    </w:rPr>
  </w:style>
  <w:style w:type="paragraph" w:customStyle="1" w:styleId="string1">
    <w:name w:val="string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3366"/>
      <w:kern w:val="0"/>
      <w:sz w:val="20"/>
      <w:szCs w:val="20"/>
    </w:rPr>
  </w:style>
  <w:style w:type="paragraph" w:customStyle="1" w:styleId="keyword1">
    <w:name w:val="keywor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336699"/>
      <w:kern w:val="0"/>
      <w:sz w:val="20"/>
      <w:szCs w:val="20"/>
    </w:rPr>
  </w:style>
  <w:style w:type="paragraph" w:customStyle="1" w:styleId="preprocessor1">
    <w:name w:val="preprocess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variable1">
    <w:name w:val="variab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A7700"/>
      <w:kern w:val="0"/>
      <w:sz w:val="20"/>
      <w:szCs w:val="20"/>
    </w:rPr>
  </w:style>
  <w:style w:type="paragraph" w:customStyle="1" w:styleId="value2">
    <w:name w:val="valu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9900"/>
      <w:kern w:val="0"/>
      <w:sz w:val="20"/>
      <w:szCs w:val="20"/>
    </w:rPr>
  </w:style>
  <w:style w:type="paragraph" w:customStyle="1" w:styleId="functions1">
    <w:name w:val="function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0"/>
      <w:szCs w:val="20"/>
    </w:rPr>
  </w:style>
  <w:style w:type="paragraph" w:customStyle="1" w:styleId="constants1">
    <w:name w:val="constants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66CC"/>
      <w:kern w:val="0"/>
      <w:sz w:val="20"/>
      <w:szCs w:val="20"/>
    </w:rPr>
  </w:style>
  <w:style w:type="paragraph" w:customStyle="1" w:styleId="script1">
    <w:name w:val="script1"/>
    <w:basedOn w:val="a"/>
    <w:rsid w:val="00AD0C9F"/>
    <w:pPr>
      <w:widowControl/>
      <w:shd w:val="clear" w:color="auto" w:fill="FFFF0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lor11">
    <w:name w:val="color1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0"/>
      <w:szCs w:val="20"/>
    </w:rPr>
  </w:style>
  <w:style w:type="paragraph" w:customStyle="1" w:styleId="color21">
    <w:name w:val="color2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0"/>
      <w:szCs w:val="20"/>
    </w:rPr>
  </w:style>
  <w:style w:type="paragraph" w:customStyle="1" w:styleId="color31">
    <w:name w:val="color3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0000"/>
      <w:kern w:val="0"/>
      <w:sz w:val="20"/>
      <w:szCs w:val="20"/>
    </w:rPr>
  </w:style>
  <w:style w:type="paragraph" w:customStyle="1" w:styleId="error7">
    <w:name w:val="error7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s2">
    <w:name w:val="buttons2"/>
    <w:basedOn w:val="a"/>
    <w:rsid w:val="00AD0C9F"/>
    <w:pPr>
      <w:widowControl/>
      <w:spacing w:before="100" w:beforeAutospacing="1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-panel4">
    <w:name w:val="button-panel4"/>
    <w:basedOn w:val="a"/>
    <w:rsid w:val="00AD0C9F"/>
    <w:pPr>
      <w:widowControl/>
      <w:pBdr>
        <w:top w:val="single" w:sz="6" w:space="7" w:color="EEEEEE"/>
      </w:pBdr>
      <w:spacing w:before="100" w:beforeAutospacing="1" w:after="100" w:afterAutospacing="1"/>
      <w:jc w:val="righ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textarea2">
    <w:name w:val="textarea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button1">
    <w:name w:val="button1"/>
    <w:basedOn w:val="a"/>
    <w:rsid w:val="00AD0C9F"/>
    <w:pPr>
      <w:widowControl/>
      <w:spacing w:before="30" w:after="30"/>
      <w:ind w:left="3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one1">
    <w:name w:val="don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rror8">
    <w:name w:val="error8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move-recipient1">
    <w:name w:val="remove-recipient1"/>
    <w:basedOn w:val="a"/>
    <w:rsid w:val="00AD0C9F"/>
    <w:pPr>
      <w:widowControl/>
      <w:spacing w:before="100" w:beforeAutospacing="1" w:after="100" w:afterAutospacing="1"/>
      <w:ind w:hanging="1891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dd-parent4">
    <w:name w:val="aui-dd-parent4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2"/>
    </w:rPr>
  </w:style>
  <w:style w:type="paragraph" w:customStyle="1" w:styleId="aui-dropdown7">
    <w:name w:val="aui-dropdown7"/>
    <w:basedOn w:val="a"/>
    <w:rsid w:val="00AD0C9F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ubmit2">
    <w:name w:val="submit2"/>
    <w:basedOn w:val="a"/>
    <w:rsid w:val="00AD0C9F"/>
    <w:pPr>
      <w:widowControl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1">
    <w:name w:val="comment1"/>
    <w:basedOn w:val="a"/>
    <w:rsid w:val="00AD0C9F"/>
    <w:pPr>
      <w:widowControl/>
      <w:pBdr>
        <w:top w:val="single" w:sz="6" w:space="4" w:color="EEEEEE"/>
        <w:left w:val="single" w:sz="6" w:space="4" w:color="EEEEEE"/>
        <w:bottom w:val="single" w:sz="6" w:space="4" w:color="EEEEEE"/>
        <w:right w:val="single" w:sz="6" w:space="8" w:color="EEEEEE"/>
      </w:pBdr>
      <w:spacing w:after="150"/>
      <w:ind w:right="15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author1">
    <w:name w:val="author1"/>
    <w:basedOn w:val="a"/>
    <w:rsid w:val="00AD0C9F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date2">
    <w:name w:val="date2"/>
    <w:basedOn w:val="a"/>
    <w:rsid w:val="00AD0C9F"/>
    <w:pPr>
      <w:widowControl/>
      <w:spacing w:line="432" w:lineRule="atLeast"/>
      <w:jc w:val="left"/>
    </w:pPr>
    <w:rPr>
      <w:rFonts w:ascii="宋体" w:eastAsia="宋体" w:hAnsi="宋体" w:cs="宋体"/>
      <w:color w:val="999999"/>
      <w:kern w:val="0"/>
      <w:sz w:val="20"/>
      <w:szCs w:val="20"/>
    </w:rPr>
  </w:style>
  <w:style w:type="paragraph" w:customStyle="1" w:styleId="comment-user-logo1">
    <w:name w:val="comment-user-logo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replacement1">
    <w:name w:val="replacem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excerpt1">
    <w:name w:val="excerpt1"/>
    <w:basedOn w:val="a"/>
    <w:rsid w:val="00AD0C9F"/>
    <w:pPr>
      <w:widowControl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label2">
    <w:name w:val="label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rightpanel1">
    <w:name w:val="rightpanel1"/>
    <w:basedOn w:val="a"/>
    <w:rsid w:val="00AD0C9F"/>
    <w:pPr>
      <w:widowControl/>
      <w:shd w:val="clear" w:color="auto" w:fill="F0F0F0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omment-permalink1">
    <w:name w:val="comment-permalink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file-upload-progress-text1">
    <w:name w:val="file-upload-progress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6"/>
      <w:szCs w:val="16"/>
    </w:rPr>
  </w:style>
  <w:style w:type="paragraph" w:customStyle="1" w:styleId="panel-body1">
    <w:name w:val="panel-bod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panel-body2">
    <w:name w:val="panel-body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file-upload-progress-block1">
    <w:name w:val="file-upload-progress-block1"/>
    <w:basedOn w:val="a"/>
    <w:rsid w:val="00AD0C9F"/>
    <w:pPr>
      <w:widowControl/>
      <w:spacing w:before="75" w:after="7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ancel-or-success-placeholder1">
    <w:name w:val="cancel-or-success-placeholder1"/>
    <w:basedOn w:val="a"/>
    <w:rsid w:val="00AD0C9F"/>
    <w:pPr>
      <w:widowControl/>
      <w:spacing w:before="100" w:beforeAutospacing="1" w:after="100" w:afterAutospacing="1"/>
      <w:ind w:left="4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panel-body3">
    <w:name w:val="panel-body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on-hover1">
    <w:name w:val="drop-zone-on-hover1"/>
    <w:basedOn w:val="a"/>
    <w:rsid w:val="00AD0C9F"/>
    <w:pPr>
      <w:widowControl/>
      <w:shd w:val="clear" w:color="auto" w:fill="F9F9F9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1">
    <w:name w:val="drop-zone-imag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1">
    <w:name w:val="drop-zone-text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image-dialog-drop-zone-container1">
    <w:name w:val="image-dialog-drop-zone-container1"/>
    <w:basedOn w:val="a"/>
    <w:rsid w:val="00AD0C9F"/>
    <w:pPr>
      <w:widowControl/>
      <w:pBdr>
        <w:top w:val="dashed" w:sz="18" w:space="0" w:color="EEEEEE"/>
        <w:left w:val="dashed" w:sz="18" w:space="0" w:color="EEEEEE"/>
        <w:bottom w:val="dashed" w:sz="18" w:space="0" w:color="EEEEEE"/>
        <w:right w:val="dashed" w:sz="18" w:space="0" w:color="EEEEEE"/>
      </w:pBdr>
      <w:spacing w:before="100" w:beforeAutospacing="1" w:after="100" w:afterAutospacing="1" w:line="24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image2">
    <w:name w:val="drop-zone-image2"/>
    <w:basedOn w:val="a"/>
    <w:rsid w:val="00AD0C9F"/>
    <w:pPr>
      <w:widowControl/>
      <w:spacing w:before="19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drop-zone-text2">
    <w:name w:val="drop-zone-text2"/>
    <w:basedOn w:val="a"/>
    <w:rsid w:val="00AD0C9F"/>
    <w:pPr>
      <w:widowControl/>
      <w:spacing w:before="75" w:after="100" w:afterAutospacing="1"/>
      <w:jc w:val="left"/>
    </w:pPr>
    <w:rPr>
      <w:rFonts w:ascii="宋体" w:eastAsia="宋体" w:hAnsi="宋体" w:cs="宋体"/>
      <w:b/>
      <w:bCs/>
      <w:color w:val="BBBBBB"/>
      <w:kern w:val="0"/>
      <w:sz w:val="20"/>
      <w:szCs w:val="20"/>
    </w:rPr>
  </w:style>
  <w:style w:type="paragraph" w:customStyle="1" w:styleId="ui-state-highlight1">
    <w:name w:val="ui-state-highlight1"/>
    <w:basedOn w:val="a"/>
    <w:rsid w:val="00AD0C9F"/>
    <w:pPr>
      <w:widowControl/>
      <w:pBdr>
        <w:top w:val="single" w:sz="6" w:space="0" w:color="FCEFA1"/>
        <w:left w:val="single" w:sz="6" w:space="0" w:color="FCEFA1"/>
        <w:bottom w:val="single" w:sz="6" w:space="0" w:color="FCEFA1"/>
        <w:right w:val="single" w:sz="6" w:space="0" w:color="FCEFA1"/>
      </w:pBdr>
      <w:shd w:val="clear" w:color="auto" w:fill="FBF9EE"/>
      <w:spacing w:before="100" w:beforeAutospacing="1" w:after="100" w:afterAutospacing="1"/>
      <w:jc w:val="left"/>
    </w:pPr>
    <w:rPr>
      <w:rFonts w:ascii="宋体" w:eastAsia="宋体" w:hAnsi="宋体" w:cs="宋体"/>
      <w:color w:val="363636"/>
      <w:kern w:val="0"/>
      <w:sz w:val="20"/>
      <w:szCs w:val="20"/>
    </w:rPr>
  </w:style>
  <w:style w:type="paragraph" w:customStyle="1" w:styleId="ui-state-error1">
    <w:name w:val="ui-state-error1"/>
    <w:basedOn w:val="a"/>
    <w:rsid w:val="00AD0C9F"/>
    <w:pPr>
      <w:widowControl/>
      <w:pBdr>
        <w:top w:val="single" w:sz="6" w:space="0" w:color="CD0A0A"/>
        <w:left w:val="single" w:sz="6" w:space="0" w:color="CD0A0A"/>
        <w:bottom w:val="single" w:sz="6" w:space="0" w:color="CD0A0A"/>
        <w:right w:val="single" w:sz="6" w:space="0" w:color="CD0A0A"/>
      </w:pBdr>
      <w:shd w:val="clear" w:color="auto" w:fill="FEF1EC"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error-text1">
    <w:name w:val="ui-state-error-t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CD0A0A"/>
      <w:kern w:val="0"/>
      <w:sz w:val="20"/>
      <w:szCs w:val="20"/>
    </w:rPr>
  </w:style>
  <w:style w:type="paragraph" w:customStyle="1" w:styleId="ui-state-disabled1">
    <w:name w:val="ui-state-disabled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iority-primary1">
    <w:name w:val="ui-priority-primar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ui-priority-secondary1">
    <w:name w:val="ui-priority-secondary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1">
    <w:name w:val="ui-icon1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2">
    <w:name w:val="ui-icon2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3">
    <w:name w:val="ui-icon3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4">
    <w:name w:val="ui-icon4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5">
    <w:name w:val="ui-icon5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6">
    <w:name w:val="ui-icon6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7">
    <w:name w:val="ui-icon7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8">
    <w:name w:val="ui-icon8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9">
    <w:name w:val="ui-icon9"/>
    <w:basedOn w:val="a"/>
    <w:rsid w:val="00AD0C9F"/>
    <w:pPr>
      <w:widowControl/>
      <w:spacing w:before="100" w:beforeAutospacing="1"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header1">
    <w:name w:val="ui-accordion-header1"/>
    <w:basedOn w:val="a"/>
    <w:rsid w:val="00AD0C9F"/>
    <w:pPr>
      <w:widowControl/>
      <w:spacing w:before="15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li-fix1">
    <w:name w:val="ui-accordion-li-fix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icon10">
    <w:name w:val="ui-icon10"/>
    <w:basedOn w:val="a"/>
    <w:rsid w:val="00AD0C9F"/>
    <w:pPr>
      <w:widowControl/>
      <w:spacing w:after="100" w:afterAutospacing="1"/>
      <w:ind w:firstLine="7343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accordion-content1">
    <w:name w:val="ui-accordion-content1"/>
    <w:basedOn w:val="a"/>
    <w:rsid w:val="00AD0C9F"/>
    <w:pPr>
      <w:widowControl/>
      <w:spacing w:after="30"/>
      <w:jc w:val="left"/>
    </w:pPr>
    <w:rPr>
      <w:rFonts w:ascii="宋体" w:eastAsia="宋体" w:hAnsi="宋体" w:cs="宋体"/>
      <w:vanish/>
      <w:color w:val="000000"/>
      <w:kern w:val="0"/>
      <w:sz w:val="20"/>
      <w:szCs w:val="20"/>
    </w:rPr>
  </w:style>
  <w:style w:type="paragraph" w:customStyle="1" w:styleId="ui-accordion-content-active1">
    <w:name w:val="ui-accordion-content-activ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1">
    <w:name w:val="ui-datepicker-heade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prev1">
    <w:name w:val="ui-datepicker-pre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next1">
    <w:name w:val="ui-datepicker-nex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title1">
    <w:name w:val="ui-datepicker-title1"/>
    <w:basedOn w:val="a"/>
    <w:rsid w:val="00AD0C9F"/>
    <w:pPr>
      <w:widowControl/>
      <w:spacing w:line="432" w:lineRule="atLeast"/>
      <w:ind w:left="552" w:right="552"/>
      <w:jc w:val="center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1">
    <w:name w:val="ui-datepicker-buttonpane1"/>
    <w:basedOn w:val="a"/>
    <w:rsid w:val="00AD0C9F"/>
    <w:pPr>
      <w:widowControl/>
      <w:spacing w:before="168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1">
    <w:name w:val="ui-datepicker-group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2">
    <w:name w:val="ui-datepicker-group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group3">
    <w:name w:val="ui-datepicker-group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2">
    <w:name w:val="ui-datepicker-header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3">
    <w:name w:val="ui-datepicker-header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2">
    <w:name w:val="ui-datepicker-buttonpan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buttonpane3">
    <w:name w:val="ui-datepicker-buttonpan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4">
    <w:name w:val="ui-datepicker-header4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atepicker-header5">
    <w:name w:val="ui-datepicker-header5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1">
    <w:name w:val="ui-dialog-title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1">
    <w:name w:val="ui-dialog-title1"/>
    <w:basedOn w:val="a"/>
    <w:rsid w:val="00AD0C9F"/>
    <w:pPr>
      <w:widowControl/>
      <w:spacing w:before="24" w:after="48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titlebar-close1">
    <w:name w:val="ui-dialog-titlebar-close1"/>
    <w:basedOn w:val="a"/>
    <w:rsid w:val="00AD0C9F"/>
    <w:pPr>
      <w:widowControl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content1">
    <w:name w:val="ui-dialog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dialog-buttonpane1">
    <w:name w:val="ui-dialog-buttonpane1"/>
    <w:basedOn w:val="a"/>
    <w:rsid w:val="00AD0C9F"/>
    <w:pPr>
      <w:widowControl/>
      <w:spacing w:before="120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se1">
    <w:name w:val="ui-resizable-s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1">
    <w:name w:val="ui-progressbar-value1"/>
    <w:basedOn w:val="a"/>
    <w:rsid w:val="00AD0C9F"/>
    <w:pPr>
      <w:widowControl/>
      <w:ind w:left="-15" w:right="-1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resizable-handle1">
    <w:name w:val="ui-resizable-hand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"/>
      <w:szCs w:val="2"/>
    </w:rPr>
  </w:style>
  <w:style w:type="paragraph" w:customStyle="1" w:styleId="ui-resizable-handle2">
    <w:name w:val="ui-resizable-handl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color w:val="000000"/>
      <w:kern w:val="0"/>
      <w:sz w:val="2"/>
      <w:szCs w:val="2"/>
    </w:rPr>
  </w:style>
  <w:style w:type="paragraph" w:customStyle="1" w:styleId="ui-slider-handle1">
    <w:name w:val="ui-slider-handl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1">
    <w:name w:val="ui-slider-rang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17"/>
      <w:szCs w:val="17"/>
    </w:rPr>
  </w:style>
  <w:style w:type="paragraph" w:customStyle="1" w:styleId="ui-slider-handle2">
    <w:name w:val="ui-slider-handle2"/>
    <w:basedOn w:val="a"/>
    <w:rsid w:val="00AD0C9F"/>
    <w:pPr>
      <w:widowControl/>
      <w:spacing w:before="100" w:beforeAutospacing="1" w:after="100" w:afterAutospacing="1"/>
      <w:ind w:left="-144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handle3">
    <w:name w:val="ui-slider-handle3"/>
    <w:basedOn w:val="a"/>
    <w:rsid w:val="00AD0C9F"/>
    <w:pPr>
      <w:widowControl/>
      <w:spacing w:before="100" w:before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slider-range2">
    <w:name w:val="ui-slider-range2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nav1">
    <w:name w:val="ui-tabs-nav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tabs-panel1">
    <w:name w:val="ui-tabs-panel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2">
    <w:name w:val="ui-progressbar-value2"/>
    <w:basedOn w:val="a"/>
    <w:rsid w:val="00AD0C9F"/>
    <w:pPr>
      <w:widowControl/>
      <w:shd w:val="clear" w:color="auto" w:fill="FFCCCC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ui-progressbar-value3">
    <w:name w:val="ui-progressbar-value3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aui-progressbar1">
    <w:name w:val="aui-progressba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ule1">
    <w:name w:val="module1"/>
    <w:basedOn w:val="a"/>
    <w:rsid w:val="00AD0C9F"/>
    <w:pPr>
      <w:widowControl/>
      <w:spacing w:after="240"/>
      <w:ind w:left="122" w:right="122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close1">
    <w:name w:val="close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"/>
      <w:szCs w:val="2"/>
    </w:rPr>
  </w:style>
  <w:style w:type="paragraph" w:customStyle="1" w:styleId="module2">
    <w:name w:val="module2"/>
    <w:basedOn w:val="a"/>
    <w:rsid w:val="00AD0C9F"/>
    <w:pPr>
      <w:widowControl/>
      <w:spacing w:after="120"/>
      <w:ind w:left="120" w:right="105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mod-content1">
    <w:name w:val="mod-content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key-separator1">
    <w:name w:val="key-separator1"/>
    <w:basedOn w:val="a"/>
    <w:rsid w:val="00AD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mcetext1">
    <w:name w:val="mcetext1"/>
    <w:basedOn w:val="a0"/>
    <w:rsid w:val="00AD0C9F"/>
    <w:rPr>
      <w:color w:val="8F4E0B"/>
    </w:rPr>
  </w:style>
  <w:style w:type="character" w:customStyle="1" w:styleId="mcetext2">
    <w:name w:val="mcetext2"/>
    <w:basedOn w:val="a0"/>
    <w:rsid w:val="00AD0C9F"/>
    <w:rPr>
      <w:color w:val="8F4E0B"/>
    </w:rPr>
  </w:style>
  <w:style w:type="character" w:customStyle="1" w:styleId="mcetext3">
    <w:name w:val="mcetext3"/>
    <w:basedOn w:val="a0"/>
    <w:rsid w:val="00AD0C9F"/>
    <w:rPr>
      <w:color w:val="8F4E0B"/>
    </w:rPr>
  </w:style>
  <w:style w:type="character" w:customStyle="1" w:styleId="mcetext4">
    <w:name w:val="mcetext4"/>
    <w:basedOn w:val="a0"/>
    <w:rsid w:val="00AD0C9F"/>
    <w:rPr>
      <w:color w:val="8F4E0B"/>
    </w:rPr>
  </w:style>
  <w:style w:type="character" w:customStyle="1" w:styleId="mcetext5">
    <w:name w:val="mcetext5"/>
    <w:basedOn w:val="a0"/>
    <w:rsid w:val="00AD0C9F"/>
    <w:rPr>
      <w:color w:val="8F4E0B"/>
    </w:rPr>
  </w:style>
  <w:style w:type="character" w:customStyle="1" w:styleId="mcetext6">
    <w:name w:val="mcetext6"/>
    <w:basedOn w:val="a0"/>
    <w:rsid w:val="00AD0C9F"/>
    <w:rPr>
      <w:color w:val="8F4E0B"/>
    </w:rPr>
  </w:style>
  <w:style w:type="paragraph" w:customStyle="1" w:styleId="tabnav1">
    <w:name w:val="tabnav1"/>
    <w:basedOn w:val="a"/>
    <w:rsid w:val="00AD0C9F"/>
    <w:pPr>
      <w:widowControl/>
      <w:pBdr>
        <w:bottom w:val="single" w:sz="6" w:space="0" w:color="E59A2F"/>
      </w:pBdr>
      <w:jc w:val="left"/>
    </w:pPr>
    <w:rPr>
      <w:rFonts w:ascii="宋体" w:eastAsia="宋体" w:hAnsi="宋体" w:cs="宋体"/>
      <w:b/>
      <w:bCs/>
      <w:color w:val="000000"/>
      <w:kern w:val="0"/>
      <w:sz w:val="20"/>
      <w:szCs w:val="20"/>
    </w:rPr>
  </w:style>
  <w:style w:type="paragraph" w:customStyle="1" w:styleId="wiki-content2">
    <w:name w:val="wiki-content2"/>
    <w:basedOn w:val="a"/>
    <w:rsid w:val="00AD0C9F"/>
    <w:pPr>
      <w:widowControl/>
      <w:spacing w:before="150" w:after="150" w:line="260" w:lineRule="atLeast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character" w:customStyle="1" w:styleId="image-wrap">
    <w:name w:val="image-wrap"/>
    <w:basedOn w:val="a0"/>
    <w:rsid w:val="00AD0C9F"/>
  </w:style>
  <w:style w:type="paragraph" w:styleId="aa">
    <w:name w:val="No Spacing"/>
    <w:uiPriority w:val="1"/>
    <w:qFormat/>
    <w:rsid w:val="00C810A7"/>
    <w:pPr>
      <w:widowControl w:val="0"/>
      <w:jc w:val="both"/>
    </w:pPr>
  </w:style>
  <w:style w:type="paragraph" w:customStyle="1" w:styleId="20">
    <w:name w:val="标题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21">
    <w:name w:val="日期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  <w:style w:type="paragraph" w:customStyle="1" w:styleId="22">
    <w:name w:val="副标题2"/>
    <w:basedOn w:val="a"/>
    <w:rsid w:val="0061282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0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9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84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44600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38142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275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3952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943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0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80759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40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512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0526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98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047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3470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166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44317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922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18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0577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383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134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408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921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9503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4235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7397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130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9282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9059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74919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18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776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652453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1798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3542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5355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5144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6621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225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049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984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3917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712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221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5308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3507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420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3366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0870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2955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4723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759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8450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2620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9449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279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25472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007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62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01478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542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7712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133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0250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7820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7341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589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5917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8178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389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226615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33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58219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0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926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09669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3416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21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1092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896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3194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7394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774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750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0931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6671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956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4627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0975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0541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3062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7826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896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526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557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40373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466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83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40048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7194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3924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4846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4234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907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795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042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7003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4695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7878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5873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253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584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58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8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9646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2778922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3140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483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65816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019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103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1181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3489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9246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6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428988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907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011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121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7091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822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680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93859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6099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28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36792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851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9039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27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15823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327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583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177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554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85915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74725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872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81939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6199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58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23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694932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0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01578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238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28255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89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2003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451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450054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93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4375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78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28046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886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45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789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0016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5268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131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942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58376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944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790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62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700630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77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6216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905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24422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48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024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220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348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49545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47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36646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87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412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8261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38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26367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72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6365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381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155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775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2145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658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957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05356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65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5469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448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4359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3872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384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77335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329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44419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7502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3903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0486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6539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76566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49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81714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718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539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38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8934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0823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2394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42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0050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631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2866092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6459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9689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95248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6524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01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308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6767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740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9034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6796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9638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44503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20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733678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79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780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3620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7024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68987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20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8901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650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4253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836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204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21634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33442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12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667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778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4123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44694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75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74438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653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67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2580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0247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1460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60535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38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88922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066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969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869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954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888078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066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44640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9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382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0528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7435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97123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735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97390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67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413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62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9382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52655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1419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7298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3423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4952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399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169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2190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4651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148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2465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191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2122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4618284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14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11522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42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693011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330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0936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4174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653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41191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64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24940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556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708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543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823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45997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133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03680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640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681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568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51739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7974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841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6106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8758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776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6110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6276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8237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6842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8018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0014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730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6827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7729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811303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52624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026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9694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608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40649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69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296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15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3753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8454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081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5116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0444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8220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5165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6270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0114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258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0437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865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19848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409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6880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742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229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5059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08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42413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38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355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195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6371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83271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23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13040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127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88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4019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811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39951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53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52271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43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1999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1735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4068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2486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9640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94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53980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9386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7278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131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497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85226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34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7071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803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90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1254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202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52330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753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5604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544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180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975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18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014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9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34693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0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8812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150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130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2448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3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13625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199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184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15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9955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6213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05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67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9835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4808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6376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4394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931723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2876454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336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33025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33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28774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031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836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9626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4051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998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8285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310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2107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53829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64225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630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98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8100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552038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8348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98002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100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30472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0590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410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920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2734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7394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5157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1176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206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80582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2027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1132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817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7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72135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958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768385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246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6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672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1955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0523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44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840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65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3627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202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859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69929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588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53167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0799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6298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889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613559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2061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4357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085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98373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038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4903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726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4037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7716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450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40324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030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93485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97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1823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510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15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65245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788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15366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45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932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445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276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9541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64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31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598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0291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1056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871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69833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81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41231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721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776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4920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49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2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60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36867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405952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009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3331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464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08527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368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7052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212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1101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1345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73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957762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333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8169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877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566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27389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951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839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1620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308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8603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433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65766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37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0005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918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893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2120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7094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431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13063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46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625257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585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038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661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8097644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462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5648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5958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26216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859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925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4716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449492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19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4733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960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71504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24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963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4225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0079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655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3501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524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41038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77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7835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9261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811815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32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5888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018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3011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986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41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6713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108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52480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106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84403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967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8949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2519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761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3986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43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49833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577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061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309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1004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9622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848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13796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39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1191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690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7571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9754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971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61073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520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36740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42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847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9969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587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79078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417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50233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3160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540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794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8827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80194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156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69748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2026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1573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9270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455284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4490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852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35817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740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5604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7267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6301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299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6746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5522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455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5774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202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1028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72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4796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3866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3629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94137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103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4756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31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445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8556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4281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789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30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82991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604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7340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9084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525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9287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927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11793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51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6213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115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0923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5034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71189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192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92700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325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2106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9684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7978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54644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78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69873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106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198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8934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7876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4561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44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5959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981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314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891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0742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4736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229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81539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031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717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86704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2515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065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4215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9239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9607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016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5177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07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10270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70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00557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501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74263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80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4015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3770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2607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121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650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90936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4576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5009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8989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422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0834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7884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8092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193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1898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817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0942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2565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84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1535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18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471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5745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0652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5377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3546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5428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0441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7151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4228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8834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0028273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26209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967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91516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99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24734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831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494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0197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906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316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83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573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3701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5598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442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251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4772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807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7656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51482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80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0711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447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4271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63772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982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69881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30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487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6486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5740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05998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89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50423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1746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1165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750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957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8797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873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3430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016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5551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9922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5388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065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8339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2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28586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3049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2185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550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93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25281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852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80577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794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9829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373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763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432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917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64710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0815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6994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810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128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97647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7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78741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7506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529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5572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572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49725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4057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4925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6215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350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58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959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1904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51478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570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649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4254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2867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320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460832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515731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7342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0827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95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875567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8296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849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406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0594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299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6811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9797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3856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1952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10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38122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261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448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018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423542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741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31935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47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5742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353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12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2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7059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4607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3431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00704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91780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4240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93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38244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165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6317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24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89475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827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0248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4467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224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3095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67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714617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9394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8647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6459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94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16870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43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00671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365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593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37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696159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25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20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170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04820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742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5265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3459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764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1673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3959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33828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497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27271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120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270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96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34812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8999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78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256147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13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7466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65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141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65462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01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79976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3967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25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023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607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52071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723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54059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2641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6357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7393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4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336">
          <w:marLeft w:val="0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3046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18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5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33747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74743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0583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83405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374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682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205847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803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1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32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6023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82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7433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002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1564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5305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3145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7316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5356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2612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1776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8387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326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98850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127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80765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61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50071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44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5058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5363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5113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4330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788029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85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03448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477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39846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450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1299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194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0665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619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3735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6118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4994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0370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61204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6133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7478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6758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190669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27641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145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78595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254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354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31374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177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8099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828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1419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2845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73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79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86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75176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6695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19557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358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94981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30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6710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9242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4730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0074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4243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8137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15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94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0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6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94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67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64640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04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191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49715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093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1757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3312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271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193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82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61797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38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694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77288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4819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13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8293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0770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4302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4904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2740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322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72188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373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5786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711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5565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7500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623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02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5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29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93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05270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84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2815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41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81530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085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097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793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9674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670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9360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05428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73946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2720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9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378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80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36601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8942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90659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748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457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889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075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48766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5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80757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265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120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302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3973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1292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747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98501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0755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470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223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660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428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105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67361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58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765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3955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818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52716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77088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777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006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373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8820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79366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697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23257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80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8020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6325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70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544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9266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327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81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08312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36644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6182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795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1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3360820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52791333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197232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52684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06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487942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611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504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223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711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5408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250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50755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13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7651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286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14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363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5400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63127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748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18090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668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926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9622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782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931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759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969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608436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681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074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4508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9912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011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877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23559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7972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9874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63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268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26678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88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0452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83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580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116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402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6263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439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185668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969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879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8293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807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14760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150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8730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4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7047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70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04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37988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9828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2573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502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2749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071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85082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773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643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3814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266901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6619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608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0929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92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07673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378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8031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6347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9273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6751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6645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920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20901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8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664298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120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9103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4862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167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84791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26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702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14632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630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6425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120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6070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4415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213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1663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3816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0163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03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231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04374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689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281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4066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9580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9814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6493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5394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4664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2517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518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91186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892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82353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7011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6698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8257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7925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0909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7540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84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55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81322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872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4964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463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9360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04678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01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63434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920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516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894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8488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5125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9824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2154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384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7218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0746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902526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163193890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33287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40906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53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34269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986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7351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033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106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2884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832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04011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146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726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948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17666724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5780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642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1247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10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32522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4505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749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429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318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052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2118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7685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587497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2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6121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606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4255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39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0439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43695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2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24426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666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0406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0169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699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56464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61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59035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948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872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80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4416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00704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543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83833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004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807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546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4804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27075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21191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37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6691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543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501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205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970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2540770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72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4667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6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47712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187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374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4282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04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2402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41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70152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102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78778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7173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4550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07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6315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3393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4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90316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420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1634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9718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0940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8072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631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52265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517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58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2474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28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34253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47208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09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647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12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8318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8949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271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92738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043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687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776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844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83652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446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360887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40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302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115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8995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06472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40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37396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9605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5888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0403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0215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5520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7899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6996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694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45918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05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6929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180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1579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9656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194412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1537235904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110731147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553432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3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6984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045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2194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594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073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519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6179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7199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9028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83652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075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78424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210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711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623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60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4075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588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43241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1622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7523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5782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956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186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044708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182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6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9934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630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828443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831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96271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0986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3453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26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453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5955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990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61459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14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9646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2152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822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6420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84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654429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355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100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8421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503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0962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84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65038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41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5611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650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9148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8559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1978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4993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3212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78299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571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709346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092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973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001649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232515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4588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0304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935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31785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55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549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9532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3483318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210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2380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40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17244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413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2071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788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6195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0355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2148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098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35605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19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17398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41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876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0866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7277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768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4362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10252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223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50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5500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210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6374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442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703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572006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963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067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954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5205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7919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04434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1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530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4198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19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644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3087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5504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55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50887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745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635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2663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9427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12951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06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10452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410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55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30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4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7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55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14002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4286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1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26383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275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50159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55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3540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8532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1253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71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5887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207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812336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589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18086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879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2564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8232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706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4525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48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623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75023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613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59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5053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4640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030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3965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6118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991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94326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61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0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04180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829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4528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0153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6368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2092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7607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6765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7862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6314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050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9191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445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30493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1364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479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436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4199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186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56634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598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04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809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01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4306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3051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4321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6588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83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38657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2139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23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1540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46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02646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312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16577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6404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5965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8475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390763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28777973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single" w:sz="6" w:space="0" w:color="E59A2F"/>
                            <w:left w:val="single" w:sz="6" w:space="0" w:color="E59A2F"/>
                            <w:bottom w:val="single" w:sz="6" w:space="0" w:color="E59A2F"/>
                            <w:right w:val="single" w:sz="6" w:space="0" w:color="E59A2F"/>
                          </w:divBdr>
                        </w:div>
                        <w:div w:id="1336767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1186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075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33803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41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443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07379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0624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89055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786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19365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6637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096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2683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14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8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16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2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927713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33599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4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06432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282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035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5425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9010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3930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5546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276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102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0139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973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14009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2468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788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923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6976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506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9366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5981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819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374115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754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60928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730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5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3599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2268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951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6155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341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1296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8136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505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20216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860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79383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137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794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6598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1667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8289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7450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5758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003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05163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311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74834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329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979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902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1279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94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426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880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4252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479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39416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089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665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1088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7882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8619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1763709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464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328681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341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69540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691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410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802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8006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3296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62702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940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7386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2289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9566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062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551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53234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2361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7432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960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9292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0984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597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5626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316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6079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8995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6372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1761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6220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626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297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0131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8545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9026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5420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4416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97391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03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457337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4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65758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040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544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23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6809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74746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8233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481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694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9569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0162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1517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2768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8411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399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8216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776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9531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50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5540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9262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360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6409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5561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0459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676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5186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120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7379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698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8604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528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7213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0886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941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2062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5969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499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9780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8556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416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466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6764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7255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560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20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68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07487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6954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639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533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0279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646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368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00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5190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897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526806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5769713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46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774056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866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6893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442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913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758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3603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41571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08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63158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90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5824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4243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0255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46383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01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416168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970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641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7687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0540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61829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69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286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64500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519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724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470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5191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702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317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360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17723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259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222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48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385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3683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62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4555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4023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478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026638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237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37605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6727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735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8840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0353277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41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942881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45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7622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943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0934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4324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536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759474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56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22894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196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53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3617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560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513304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707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84866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3230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479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7075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4313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3159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8415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21582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358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218260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695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938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9285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9192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5321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41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410986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64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670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80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7437655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75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257405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202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13460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4825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5921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423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56839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444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13373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62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267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3285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215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6575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0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77393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7085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27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0631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85482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36485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4036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987511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8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82261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7567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53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926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4687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8218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2800631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032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dashed" w:sz="6" w:space="0" w:color="auto"/>
                            <w:left w:val="dashed" w:sz="6" w:space="0" w:color="auto"/>
                            <w:bottom w:val="dashed" w:sz="6" w:space="0" w:color="auto"/>
                            <w:right w:val="dashed" w:sz="6" w:space="0" w:color="auto"/>
                          </w:divBdr>
                          <w:divsChild>
                            <w:div w:id="189893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495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720144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7038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5261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52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127.0.0.1:8080/" TargetMode="External"/><Relationship Id="rId299" Type="http://schemas.openxmlformats.org/officeDocument/2006/relationships/hyperlink" Target="http://thrift.apache.org" TargetMode="External"/><Relationship Id="rId21" Type="http://schemas.openxmlformats.org/officeDocument/2006/relationships/hyperlink" Target="http://code.alibabatech.com/wiki/display/dubbo/Administrator+Guide-zh" TargetMode="External"/><Relationship Id="rId42" Type="http://schemas.openxmlformats.org/officeDocument/2006/relationships/hyperlink" Target="http://code.alibabatech.com/wiki/display/dubbo/Administrator+Guide-zh" TargetMode="External"/><Relationship Id="rId63" Type="http://schemas.openxmlformats.org/officeDocument/2006/relationships/hyperlink" Target="http://zookeeper.apache.org/doc/r3.3.3/zookeeperAdmin.html" TargetMode="External"/><Relationship Id="rId84" Type="http://schemas.openxmlformats.org/officeDocument/2006/relationships/hyperlink" Target="http://code.alibabatech.com/wiki/display/dubbo/Administrator+Guide-zh" TargetMode="External"/><Relationship Id="rId138" Type="http://schemas.openxmlformats.org/officeDocument/2006/relationships/hyperlink" Target="http://code.alibabatech.com/wiki/display/dubbo/User+Guide-zh" TargetMode="External"/><Relationship Id="rId159" Type="http://schemas.openxmlformats.org/officeDocument/2006/relationships/hyperlink" Target="http://www.w3.org/2001/XMLSchema-instance" TargetMode="External"/><Relationship Id="rId324" Type="http://schemas.openxmlformats.org/officeDocument/2006/relationships/hyperlink" Target="http://code.alibabatech.com/wiki/display/dubbo/Administrator+Guide-zh" TargetMode="External"/><Relationship Id="rId345" Type="http://schemas.openxmlformats.org/officeDocument/2006/relationships/image" Target="media/image22.emf"/><Relationship Id="rId366" Type="http://schemas.openxmlformats.org/officeDocument/2006/relationships/oleObject" Target="embeddings/oleObject13.bin"/><Relationship Id="rId387" Type="http://schemas.openxmlformats.org/officeDocument/2006/relationships/fontTable" Target="fontTable.xml"/><Relationship Id="rId170" Type="http://schemas.openxmlformats.org/officeDocument/2006/relationships/hyperlink" Target="http://code.alibabatech.com/wiki/display/dubbo/User+Guide-zh" TargetMode="External"/><Relationship Id="rId191" Type="http://schemas.openxmlformats.org/officeDocument/2006/relationships/hyperlink" Target="http://code.alibabatech.com/wiki/display/dubbo/User+Guide-zh" TargetMode="External"/><Relationship Id="rId205" Type="http://schemas.openxmlformats.org/officeDocument/2006/relationships/hyperlink" Target="http://code.alibabatech.com/wiki/display/dubbo/Quick+Start-zh" TargetMode="External"/><Relationship Id="rId226" Type="http://schemas.openxmlformats.org/officeDocument/2006/relationships/hyperlink" Target="http://code.alibabatech.com/wiki/display/dubbo/User+Guide-zh" TargetMode="External"/><Relationship Id="rId247" Type="http://schemas.openxmlformats.org/officeDocument/2006/relationships/hyperlink" Target="http://code.alibabatech.com/wiki/display/dubbo/User+Guide-zh" TargetMode="External"/><Relationship Id="rId107" Type="http://schemas.openxmlformats.org/officeDocument/2006/relationships/image" Target="media/image4.jpeg"/><Relationship Id="rId268" Type="http://schemas.openxmlformats.org/officeDocument/2006/relationships/hyperlink" Target="http://code.alibabatech.com/wiki/display/dubbo/User+Guide-zh" TargetMode="External"/><Relationship Id="rId289" Type="http://schemas.openxmlformats.org/officeDocument/2006/relationships/hyperlink" Target="http://code.alibabatech.com/wiki/display/dubbo/User+Guide-zh" TargetMode="External"/><Relationship Id="rId11" Type="http://schemas.openxmlformats.org/officeDocument/2006/relationships/hyperlink" Target="http://code.alibabatech.com/wiki/display/dubbo/Administrator+Guide-zh" TargetMode="External"/><Relationship Id="rId32" Type="http://schemas.openxmlformats.org/officeDocument/2006/relationships/hyperlink" Target="http://code.alibabatech.com/wiki/display/dubbo/Administrator+Guide-zh" TargetMode="External"/><Relationship Id="rId53" Type="http://schemas.openxmlformats.org/officeDocument/2006/relationships/hyperlink" Target="http://zookeeper.apache.org" TargetMode="External"/><Relationship Id="rId74" Type="http://schemas.openxmlformats.org/officeDocument/2006/relationships/hyperlink" Target="http://code.alibabatech.com/wiki/display/dubbo/Administrator+Guide-zh" TargetMode="External"/><Relationship Id="rId128" Type="http://schemas.openxmlformats.org/officeDocument/2006/relationships/hyperlink" Target="http://code.alibabatech.com/wiki/display/dubbo/User+Guide-zh" TargetMode="External"/><Relationship Id="rId149" Type="http://schemas.openxmlformats.org/officeDocument/2006/relationships/hyperlink" Target="http://code.alibabatech.com/wiki/display/dubbo/Xml+Config-zh" TargetMode="External"/><Relationship Id="rId314" Type="http://schemas.openxmlformats.org/officeDocument/2006/relationships/hyperlink" Target="http://code.alibabatech.com/wiki/display/dubbo/User+Guide-zh" TargetMode="External"/><Relationship Id="rId335" Type="http://schemas.openxmlformats.org/officeDocument/2006/relationships/hyperlink" Target="http://code.alibabatech.com/wiki/display/dubbo/Demo+Consumer+Installation-zh" TargetMode="External"/><Relationship Id="rId356" Type="http://schemas.openxmlformats.org/officeDocument/2006/relationships/oleObject" Target="embeddings/oleObject8.bin"/><Relationship Id="rId377" Type="http://schemas.openxmlformats.org/officeDocument/2006/relationships/image" Target="media/image38.emf"/><Relationship Id="rId5" Type="http://schemas.openxmlformats.org/officeDocument/2006/relationships/webSettings" Target="webSettings.xml"/><Relationship Id="rId95" Type="http://schemas.openxmlformats.org/officeDocument/2006/relationships/hyperlink" Target="http://code.alibabatech.com/wiki/display/dubbo/Administrator+Guide-zh" TargetMode="External"/><Relationship Id="rId160" Type="http://schemas.openxmlformats.org/officeDocument/2006/relationships/hyperlink" Target="http://code.alibabatech.com/schema/dubbo" TargetMode="External"/><Relationship Id="rId181" Type="http://schemas.openxmlformats.org/officeDocument/2006/relationships/hyperlink" Target="http://code.alibabatech.com/wiki/display/dubbo/User+Guide-zh" TargetMode="External"/><Relationship Id="rId216" Type="http://schemas.openxmlformats.org/officeDocument/2006/relationships/hyperlink" Target="http://code.alibabatech.com/wiki/display/dubbo/User+Guide-zh" TargetMode="External"/><Relationship Id="rId237" Type="http://schemas.openxmlformats.org/officeDocument/2006/relationships/image" Target="media/image19.jpeg"/><Relationship Id="rId258" Type="http://schemas.openxmlformats.org/officeDocument/2006/relationships/hyperlink" Target="http://code.alibabatech.com/wiki/display/dubbo/User+Guide-zh" TargetMode="External"/><Relationship Id="rId279" Type="http://schemas.openxmlformats.org/officeDocument/2006/relationships/hyperlink" Target="http://code.alibabatech.com/wiki/display/dubbo/User+Guide-zh" TargetMode="External"/><Relationship Id="rId22" Type="http://schemas.openxmlformats.org/officeDocument/2006/relationships/hyperlink" Target="http://code.alibabatech.com/wiki/display/dubbo/Administrator+Guide-zh" TargetMode="External"/><Relationship Id="rId43" Type="http://schemas.openxmlformats.org/officeDocument/2006/relationships/hyperlink" Target="http://code.alibabatech.com/wiki/display/dubbo/Administrator+Guide-zh" TargetMode="External"/><Relationship Id="rId64" Type="http://schemas.openxmlformats.org/officeDocument/2006/relationships/hyperlink" Target="http://code.alibabatech.com/wiki/display/dubbo/Administrator+Guide-zh" TargetMode="External"/><Relationship Id="rId118" Type="http://schemas.openxmlformats.org/officeDocument/2006/relationships/hyperlink" Target="http://code.alibabatech.com/wiki/display/dubbo/Operation+Tutorial-zh" TargetMode="External"/><Relationship Id="rId139" Type="http://schemas.openxmlformats.org/officeDocument/2006/relationships/image" Target="media/image12.jpeg"/><Relationship Id="rId290" Type="http://schemas.openxmlformats.org/officeDocument/2006/relationships/hyperlink" Target="http://code.alibabatech.com/wiki/display/dubbo/User+Guide-zh" TargetMode="External"/><Relationship Id="rId304" Type="http://schemas.openxmlformats.org/officeDocument/2006/relationships/hyperlink" Target="http://code.alibabatech.com/wiki/display/dubbo/User+Guide-zh" TargetMode="External"/><Relationship Id="rId325" Type="http://schemas.openxmlformats.org/officeDocument/2006/relationships/hyperlink" Target="http://code.alibabatech.com/wiki/display/dubbo/Demo+Provider+Installation-zh" TargetMode="External"/><Relationship Id="rId346" Type="http://schemas.openxmlformats.org/officeDocument/2006/relationships/oleObject" Target="embeddings/oleObject3.bin"/><Relationship Id="rId367" Type="http://schemas.openxmlformats.org/officeDocument/2006/relationships/image" Target="media/image33.emf"/><Relationship Id="rId388" Type="http://schemas.openxmlformats.org/officeDocument/2006/relationships/theme" Target="theme/theme1.xml"/><Relationship Id="rId85" Type="http://schemas.openxmlformats.org/officeDocument/2006/relationships/hyperlink" Target="http://code.alibabatech.com/wiki/display/dubbo/Administrator+Guide-zh" TargetMode="External"/><Relationship Id="rId150" Type="http://schemas.openxmlformats.org/officeDocument/2006/relationships/hyperlink" Target="http://code.alibabatech.com/wiki/display/dubbo/User+Guide-zh" TargetMode="External"/><Relationship Id="rId171" Type="http://schemas.openxmlformats.org/officeDocument/2006/relationships/hyperlink" Target="http://code.alibabatech.com/wiki/display/dubbo/User+Guide-zh" TargetMode="External"/><Relationship Id="rId192" Type="http://schemas.openxmlformats.org/officeDocument/2006/relationships/hyperlink" Target="http://code.alibabatech.com/wiki/display/dubbo/API+Config-zh" TargetMode="External"/><Relationship Id="rId206" Type="http://schemas.openxmlformats.org/officeDocument/2006/relationships/hyperlink" Target="http://code.alibabatech.com/wiki/display/dubbo/User+Guide-zh" TargetMode="External"/><Relationship Id="rId227" Type="http://schemas.openxmlformats.org/officeDocument/2006/relationships/hyperlink" Target="http://code.alibabatech.com/wiki/display/dubbo/Load+Balance-zh" TargetMode="External"/><Relationship Id="rId248" Type="http://schemas.openxmlformats.org/officeDocument/2006/relationships/hyperlink" Target="http://code.alibabatech.com/wiki/display/dubbo/User+Guide-zh" TargetMode="External"/><Relationship Id="rId269" Type="http://schemas.openxmlformats.org/officeDocument/2006/relationships/hyperlink" Target="http://code.alibabatech.com/wiki/display/dubbo/User+Guide-zh" TargetMode="External"/><Relationship Id="rId12" Type="http://schemas.openxmlformats.org/officeDocument/2006/relationships/hyperlink" Target="http://code.alibabatech.com/wiki/display/dubbo/Administrator+Guide-zh" TargetMode="External"/><Relationship Id="rId33" Type="http://schemas.openxmlformats.org/officeDocument/2006/relationships/hyperlink" Target="http://code.alibabatech.com/wiki/display/dubbo/Administrator+Guide-zh" TargetMode="External"/><Relationship Id="rId108" Type="http://schemas.openxmlformats.org/officeDocument/2006/relationships/hyperlink" Target="http://code.alibabatech.com/wiki/display/dubbo/Admin+Console+Installation-zh" TargetMode="External"/><Relationship Id="rId129" Type="http://schemas.openxmlformats.org/officeDocument/2006/relationships/hyperlink" Target="http://code.alibabatech.com/wiki/display/dubbo/User+Guide-zh" TargetMode="External"/><Relationship Id="rId280" Type="http://schemas.openxmlformats.org/officeDocument/2006/relationships/hyperlink" Target="http://code.alibabatech.com/wiki/display/dubbo/User+Guide-zh" TargetMode="External"/><Relationship Id="rId315" Type="http://schemas.openxmlformats.org/officeDocument/2006/relationships/hyperlink" Target="http://code.alibabatech.com/wiki/display/dubbo/User+Guide-zh" TargetMode="External"/><Relationship Id="rId336" Type="http://schemas.openxmlformats.org/officeDocument/2006/relationships/hyperlink" Target="http://code.alibabatech.com/wiki/display/dubbo/User+Guide-zh" TargetMode="External"/><Relationship Id="rId357" Type="http://schemas.openxmlformats.org/officeDocument/2006/relationships/image" Target="media/image28.emf"/><Relationship Id="rId54" Type="http://schemas.openxmlformats.org/officeDocument/2006/relationships/hyperlink" Target="http://rdc.taobao.com/team/jm/archives/1450" TargetMode="External"/><Relationship Id="rId75" Type="http://schemas.openxmlformats.org/officeDocument/2006/relationships/hyperlink" Target="http://code.alibabatech.com/wiki/display/dubbo/Administrator+Guide-zh" TargetMode="External"/><Relationship Id="rId96" Type="http://schemas.openxmlformats.org/officeDocument/2006/relationships/hyperlink" Target="http://code.alibabatech.com/wiki/display/dubbo/Administrator+Guide-zh" TargetMode="External"/><Relationship Id="rId140" Type="http://schemas.openxmlformats.org/officeDocument/2006/relationships/hyperlink" Target="http://code.alibabatech.com/blog/experience_1402/service-governance-process.html" TargetMode="External"/><Relationship Id="rId161" Type="http://schemas.openxmlformats.org/officeDocument/2006/relationships/hyperlink" Target="http://code.alibabatech.com/wiki/display/dubbo/User+Guide-zh" TargetMode="External"/><Relationship Id="rId182" Type="http://schemas.openxmlformats.org/officeDocument/2006/relationships/hyperlink" Target="http://code.alibabatech.com/wiki/display/dubbo/User+Guide-zh" TargetMode="External"/><Relationship Id="rId217" Type="http://schemas.openxmlformats.org/officeDocument/2006/relationships/hyperlink" Target="http://code.alibabatech.com/wiki/display/dubbo/User+Guide-zh" TargetMode="External"/><Relationship Id="rId378" Type="http://schemas.openxmlformats.org/officeDocument/2006/relationships/oleObject" Target="embeddings/oleObject19.bin"/><Relationship Id="rId6" Type="http://schemas.openxmlformats.org/officeDocument/2006/relationships/hyperlink" Target="http://code.alibabatech.com/wiki/display/dubbo/Home-zh" TargetMode="External"/><Relationship Id="rId238" Type="http://schemas.openxmlformats.org/officeDocument/2006/relationships/hyperlink" Target="http://code.alibabatech.com/wiki/display/dubbo/User+Guide-zh" TargetMode="External"/><Relationship Id="rId259" Type="http://schemas.openxmlformats.org/officeDocument/2006/relationships/hyperlink" Target="http://code.alibabatech.com/wiki/display/dubbo/User+Guide-zh" TargetMode="External"/><Relationship Id="rId23" Type="http://schemas.openxmlformats.org/officeDocument/2006/relationships/hyperlink" Target="http://code.alibabatech.com/wiki/display/dubbo/Administrator+Guide-zh" TargetMode="External"/><Relationship Id="rId119" Type="http://schemas.openxmlformats.org/officeDocument/2006/relationships/hyperlink" Target="http://code.alibabatech.com/wiki/display/dubbo/Administrator+Guide-zh" TargetMode="External"/><Relationship Id="rId270" Type="http://schemas.openxmlformats.org/officeDocument/2006/relationships/hyperlink" Target="http://code.alibabatech.com/wiki/display/dubbo/User+Guide-zh" TargetMode="External"/><Relationship Id="rId291" Type="http://schemas.openxmlformats.org/officeDocument/2006/relationships/hyperlink" Target="http://code.alibabatech.com/wiki/display/dubbo/User+Guide-zh" TargetMode="External"/><Relationship Id="rId305" Type="http://schemas.openxmlformats.org/officeDocument/2006/relationships/hyperlink" Target="http://memcached.org/" TargetMode="External"/><Relationship Id="rId326" Type="http://schemas.openxmlformats.org/officeDocument/2006/relationships/hyperlink" Target="http://code.alibabatech.com/wiki/display/dubbo/User+Guide-zh" TargetMode="External"/><Relationship Id="rId347" Type="http://schemas.openxmlformats.org/officeDocument/2006/relationships/image" Target="media/image23.emf"/><Relationship Id="rId44" Type="http://schemas.openxmlformats.org/officeDocument/2006/relationships/hyperlink" Target="http://code.alibabatech.com/wiki/display/dubbo/Administrator+Guide-zh" TargetMode="External"/><Relationship Id="rId65" Type="http://schemas.openxmlformats.org/officeDocument/2006/relationships/hyperlink" Target="http://code.alibabatech.com/wiki/display/dubbo/Administrator+Guide-zh" TargetMode="External"/><Relationship Id="rId86" Type="http://schemas.openxmlformats.org/officeDocument/2006/relationships/hyperlink" Target="http://code.alibabatech.com/wiki/display/dubbo/Administrator+Guide-zh" TargetMode="External"/><Relationship Id="rId130" Type="http://schemas.openxmlformats.org/officeDocument/2006/relationships/hyperlink" Target="http://code.alibabatech.com/wiki/display/dubbo/User+Guide-zh" TargetMode="External"/><Relationship Id="rId151" Type="http://schemas.openxmlformats.org/officeDocument/2006/relationships/hyperlink" Target="http://code.alibabatech.com/wiki/display/dubbo/User+Guide-zh" TargetMode="External"/><Relationship Id="rId368" Type="http://schemas.openxmlformats.org/officeDocument/2006/relationships/oleObject" Target="embeddings/oleObject14.bin"/><Relationship Id="rId172" Type="http://schemas.openxmlformats.org/officeDocument/2006/relationships/hyperlink" Target="http://code.alibabatech.com/wiki/display/dubbo/User+Guide-zh" TargetMode="External"/><Relationship Id="rId193" Type="http://schemas.openxmlformats.org/officeDocument/2006/relationships/hyperlink" Target="http://code.alibabatech.com/wiki/display/dubbo/User+Guide-zh" TargetMode="External"/><Relationship Id="rId207" Type="http://schemas.openxmlformats.org/officeDocument/2006/relationships/hyperlink" Target="http://code.alibabatech.com/wiki/display/dubbo/Xml+Config-zh" TargetMode="External"/><Relationship Id="rId228" Type="http://schemas.openxmlformats.org/officeDocument/2006/relationships/hyperlink" Target="http://code.alibabatech.com/wiki/display/dubbo/User+Guide-zh" TargetMode="External"/><Relationship Id="rId249" Type="http://schemas.openxmlformats.org/officeDocument/2006/relationships/hyperlink" Target="http://code.alibabatech.com/wiki/display/dubbo/User+Guide-zh" TargetMode="External"/><Relationship Id="rId13" Type="http://schemas.openxmlformats.org/officeDocument/2006/relationships/hyperlink" Target="http://code.alibabatech.com/wiki/display/dubbo/Administrator+Guide-zh" TargetMode="External"/><Relationship Id="rId109" Type="http://schemas.openxmlformats.org/officeDocument/2006/relationships/hyperlink" Target="http://code.alibabatech.com/wiki/display/dubbo/Administrator+Guide-zh" TargetMode="External"/><Relationship Id="rId260" Type="http://schemas.openxmlformats.org/officeDocument/2006/relationships/hyperlink" Target="http://code.alibabatech.com/wiki/display/dubbo/User+Guide-zh" TargetMode="External"/><Relationship Id="rId281" Type="http://schemas.openxmlformats.org/officeDocument/2006/relationships/hyperlink" Target="http://code.alibabatech.com/wiki/display/dubbo/WebService+Protocol" TargetMode="External"/><Relationship Id="rId316" Type="http://schemas.openxmlformats.org/officeDocument/2006/relationships/hyperlink" Target="http://code.alibabatech.com/wiki/display/dubbo/User+Guide-zh" TargetMode="External"/><Relationship Id="rId337" Type="http://schemas.openxmlformats.org/officeDocument/2006/relationships/hyperlink" Target="http://www.springframework.org/schema/beans" TargetMode="External"/><Relationship Id="rId34" Type="http://schemas.openxmlformats.org/officeDocument/2006/relationships/hyperlink" Target="http://code.alibabatech.com/wiki/display/dubbo/Administrator+Guide-zh" TargetMode="External"/><Relationship Id="rId55" Type="http://schemas.openxmlformats.org/officeDocument/2006/relationships/hyperlink" Target="http://code.alibabatech.com/wiki/display/dubbo/Administrator+Guide-zh" TargetMode="External"/><Relationship Id="rId76" Type="http://schemas.openxmlformats.org/officeDocument/2006/relationships/hyperlink" Target="http://code.alibabatech.com/wiki/display/dubbo/Administrator+Guide-zh" TargetMode="External"/><Relationship Id="rId97" Type="http://schemas.openxmlformats.org/officeDocument/2006/relationships/hyperlink" Target="http://code.alibabatech.com/wiki/display/dubbo/Administrator+Guide-zh" TargetMode="External"/><Relationship Id="rId120" Type="http://schemas.openxmlformats.org/officeDocument/2006/relationships/hyperlink" Target="http://code.alibabatech.com/wiki/display/dubbo/Admin+Console+Operation-zh" TargetMode="External"/><Relationship Id="rId141" Type="http://schemas.openxmlformats.org/officeDocument/2006/relationships/hyperlink" Target="http://code.alibabatech.com/wiki/display/dubbo/User+Guide-zh" TargetMode="External"/><Relationship Id="rId358" Type="http://schemas.openxmlformats.org/officeDocument/2006/relationships/oleObject" Target="embeddings/oleObject9.bin"/><Relationship Id="rId379" Type="http://schemas.openxmlformats.org/officeDocument/2006/relationships/image" Target="media/image39.emf"/><Relationship Id="rId7" Type="http://schemas.openxmlformats.org/officeDocument/2006/relationships/hyperlink" Target="http://code.alibabatech.com/wiki/display/dubbo/Administrator+Guide-zh" TargetMode="External"/><Relationship Id="rId162" Type="http://schemas.openxmlformats.org/officeDocument/2006/relationships/hyperlink" Target="http://code.alibabatech.com/wiki/display/dubbo/User+Guide-zh" TargetMode="External"/><Relationship Id="rId183" Type="http://schemas.openxmlformats.org/officeDocument/2006/relationships/image" Target="media/image17.jpeg"/><Relationship Id="rId218" Type="http://schemas.openxmlformats.org/officeDocument/2006/relationships/hyperlink" Target="http://code.alibabatech.com/wiki/display/dubbo/Fault+Tolerance-zh" TargetMode="External"/><Relationship Id="rId239" Type="http://schemas.openxmlformats.org/officeDocument/2006/relationships/hyperlink" Target="http://code.alibabatech.com/wiki/display/dubbo/Protocol+Reference-zh" TargetMode="External"/><Relationship Id="rId250" Type="http://schemas.openxmlformats.org/officeDocument/2006/relationships/hyperlink" Target="http://code.alibabatech.com/wiki/display/dubbo/User+Guide-zh" TargetMode="External"/><Relationship Id="rId271" Type="http://schemas.openxmlformats.org/officeDocument/2006/relationships/hyperlink" Target="http://code.alibabatech.com/wiki/display/dubbo/User+Guide-zh" TargetMode="External"/><Relationship Id="rId292" Type="http://schemas.openxmlformats.org/officeDocument/2006/relationships/hyperlink" Target="http://code.alibabatech.com/wiki/display/dubbo/User+Guide-zh" TargetMode="External"/><Relationship Id="rId306" Type="http://schemas.openxmlformats.org/officeDocument/2006/relationships/hyperlink" Target="http://code.alibabatech.com/wiki/display/dubbo/User+Guide-zh" TargetMode="External"/><Relationship Id="rId24" Type="http://schemas.openxmlformats.org/officeDocument/2006/relationships/hyperlink" Target="http://code.alibabatech.com/wiki/display/dubbo/Administrator+Guide-zh" TargetMode="External"/><Relationship Id="rId45" Type="http://schemas.openxmlformats.org/officeDocument/2006/relationships/hyperlink" Target="http://code.alibabatech.com/wiki/display/dubbo/Administrator+Guide-zh" TargetMode="External"/><Relationship Id="rId66" Type="http://schemas.openxmlformats.org/officeDocument/2006/relationships/hyperlink" Target="http://code.alibabatech.com/wiki/display/dubbo/Redis+Registry+Installation-zh" TargetMode="External"/><Relationship Id="rId87" Type="http://schemas.openxmlformats.org/officeDocument/2006/relationships/hyperlink" Target="http://code.alibabatech.com/wiki/display/dubbo/Administrator+Guide-zh" TargetMode="External"/><Relationship Id="rId110" Type="http://schemas.openxmlformats.org/officeDocument/2006/relationships/hyperlink" Target="http://code.alibabatech.com/wiki/display/dubbo/Administrator+Guide-zh" TargetMode="External"/><Relationship Id="rId131" Type="http://schemas.openxmlformats.org/officeDocument/2006/relationships/hyperlink" Target="http://code.alibabatech.com/wiki/display/dubbo/User+Guide-zh" TargetMode="External"/><Relationship Id="rId327" Type="http://schemas.openxmlformats.org/officeDocument/2006/relationships/hyperlink" Target="http://code.alibabatech.com/wiki/display/dubbo/User+Guide-zh" TargetMode="External"/><Relationship Id="rId348" Type="http://schemas.openxmlformats.org/officeDocument/2006/relationships/oleObject" Target="embeddings/oleObject4.bin"/><Relationship Id="rId369" Type="http://schemas.openxmlformats.org/officeDocument/2006/relationships/image" Target="media/image34.emf"/><Relationship Id="rId152" Type="http://schemas.openxmlformats.org/officeDocument/2006/relationships/hyperlink" Target="http://code.alibabatech.com/wiki/display/dubbo/Configuration+Reference-zh" TargetMode="External"/><Relationship Id="rId173" Type="http://schemas.openxmlformats.org/officeDocument/2006/relationships/hyperlink" Target="http://code.alibabatech.com/wiki/display/dubbo/User+Guide-zh" TargetMode="External"/><Relationship Id="rId194" Type="http://schemas.openxmlformats.org/officeDocument/2006/relationships/hyperlink" Target="http://code.alibabatech.com/wiki/display/dubbo/User+Guide-zh" TargetMode="External"/><Relationship Id="rId208" Type="http://schemas.openxmlformats.org/officeDocument/2006/relationships/hyperlink" Target="http://code.alibabatech.com/wiki/display/dubbo/User+Guide-zh" TargetMode="External"/><Relationship Id="rId229" Type="http://schemas.openxmlformats.org/officeDocument/2006/relationships/hyperlink" Target="http://code.alibabatech.com/wiki/display/dubbo/Developer+Guide-zh" TargetMode="External"/><Relationship Id="rId380" Type="http://schemas.openxmlformats.org/officeDocument/2006/relationships/oleObject" Target="embeddings/oleObject20.bin"/><Relationship Id="rId240" Type="http://schemas.openxmlformats.org/officeDocument/2006/relationships/hyperlink" Target="http://code.alibabatech.com/wiki/display/dubbo/User+Guide-zh" TargetMode="External"/><Relationship Id="rId261" Type="http://schemas.openxmlformats.org/officeDocument/2006/relationships/hyperlink" Target="http://code.alibabatech.com/wiki/display/dubbo/User+Guide-zh" TargetMode="External"/><Relationship Id="rId14" Type="http://schemas.openxmlformats.org/officeDocument/2006/relationships/hyperlink" Target="http://code.alibabatech.com/wiki/display/dubbo/Administrator+Guide-zh" TargetMode="External"/><Relationship Id="rId35" Type="http://schemas.openxmlformats.org/officeDocument/2006/relationships/hyperlink" Target="http://code.alibabatech.com/wiki/display/dubbo/Administrator+Guide-zh" TargetMode="External"/><Relationship Id="rId56" Type="http://schemas.openxmlformats.org/officeDocument/2006/relationships/hyperlink" Target="http://code.alibabatech.com/wiki/display/dubbo/Administrator+Guide-zh" TargetMode="External"/><Relationship Id="rId77" Type="http://schemas.openxmlformats.org/officeDocument/2006/relationships/hyperlink" Target="http://redis.io/commands" TargetMode="External"/><Relationship Id="rId100" Type="http://schemas.openxmlformats.org/officeDocument/2006/relationships/hyperlink" Target="http://code.alibabatech.com/wiki/display/dubbo/Administrator+Guide-zh" TargetMode="External"/><Relationship Id="rId282" Type="http://schemas.openxmlformats.org/officeDocument/2006/relationships/hyperlink" Target="http://code.alibabatech.com/wiki/display/dubbo/User+Guide-zh" TargetMode="External"/><Relationship Id="rId317" Type="http://schemas.openxmlformats.org/officeDocument/2006/relationships/hyperlink" Target="http://code.alibabatech.com/wiki/display/dubbo/User+Guide-zh" TargetMode="External"/><Relationship Id="rId338" Type="http://schemas.openxmlformats.org/officeDocument/2006/relationships/hyperlink" Target="http://www.w3.org/2001/XMLSchema-instance" TargetMode="External"/><Relationship Id="rId359" Type="http://schemas.openxmlformats.org/officeDocument/2006/relationships/image" Target="media/image29.emf"/><Relationship Id="rId8" Type="http://schemas.openxmlformats.org/officeDocument/2006/relationships/hyperlink" Target="http://code.alibabatech.com/wiki/display/dubbo/Administrator+Guide-zh" TargetMode="External"/><Relationship Id="rId98" Type="http://schemas.openxmlformats.org/officeDocument/2006/relationships/hyperlink" Target="http://code.alibabatech.com/wiki/display/dubbo/Administrator+Guide-zh" TargetMode="External"/><Relationship Id="rId121" Type="http://schemas.openxmlformats.org/officeDocument/2006/relationships/hyperlink" Target="http://code.alibabatech.com/wiki/display/dubbo/Administrator+Guide-zh" TargetMode="External"/><Relationship Id="rId142" Type="http://schemas.openxmlformats.org/officeDocument/2006/relationships/image" Target="media/image13.jpeg"/><Relationship Id="rId163" Type="http://schemas.openxmlformats.org/officeDocument/2006/relationships/hyperlink" Target="http://www.springframework.org/schema/beans" TargetMode="External"/><Relationship Id="rId184" Type="http://schemas.openxmlformats.org/officeDocument/2006/relationships/hyperlink" Target="http://code.alibabatech.com/wiki/display/dubbo/Annotation+Config-zh" TargetMode="External"/><Relationship Id="rId219" Type="http://schemas.openxmlformats.org/officeDocument/2006/relationships/hyperlink" Target="http://code.alibabatech.com/wiki/display/dubbo/User+Guide-zh" TargetMode="External"/><Relationship Id="rId370" Type="http://schemas.openxmlformats.org/officeDocument/2006/relationships/oleObject" Target="embeddings/oleObject15.bin"/><Relationship Id="rId230" Type="http://schemas.openxmlformats.org/officeDocument/2006/relationships/hyperlink" Target="http://en.wikipedia.org/wiki/Consistent_hashing" TargetMode="External"/><Relationship Id="rId251" Type="http://schemas.openxmlformats.org/officeDocument/2006/relationships/hyperlink" Target="http://code.alibabatech.com/wiki/display/dubbo/User+Guide-zh" TargetMode="External"/><Relationship Id="rId25" Type="http://schemas.openxmlformats.org/officeDocument/2006/relationships/hyperlink" Target="http://code.alibabatech.com/wiki/display/dubbo/Administrator+Guide-zh" TargetMode="External"/><Relationship Id="rId46" Type="http://schemas.openxmlformats.org/officeDocument/2006/relationships/hyperlink" Target="http://code.alibabatech.com/wiki/display/dubbo/Administrator+Guide-zh" TargetMode="External"/><Relationship Id="rId67" Type="http://schemas.openxmlformats.org/officeDocument/2006/relationships/hyperlink" Target="http://code.alibabatech.com/wiki/display/dubbo/Administrator+Guide-zh" TargetMode="External"/><Relationship Id="rId272" Type="http://schemas.openxmlformats.org/officeDocument/2006/relationships/hyperlink" Target="http://code.alibabatech.com/wiki/display/dubbo/User+Guide-zh" TargetMode="External"/><Relationship Id="rId293" Type="http://schemas.openxmlformats.org/officeDocument/2006/relationships/hyperlink" Target="http://10.20.153.10:8080/com.foo.HelloWorld?wsdl" TargetMode="External"/><Relationship Id="rId307" Type="http://schemas.openxmlformats.org/officeDocument/2006/relationships/hyperlink" Target="http://code.alibabatech.com/wiki/display/dubbo/User+Guide-zh" TargetMode="External"/><Relationship Id="rId328" Type="http://schemas.openxmlformats.org/officeDocument/2006/relationships/hyperlink" Target="http://code.alibabatech.com/wiki/display/dubbo/User+Guide-zh" TargetMode="External"/><Relationship Id="rId349" Type="http://schemas.openxmlformats.org/officeDocument/2006/relationships/image" Target="media/image24.emf"/><Relationship Id="rId88" Type="http://schemas.openxmlformats.org/officeDocument/2006/relationships/hyperlink" Target="http://code.alibabatech.com/wiki/display/dubbo/Administrator+Guide-zh" TargetMode="External"/><Relationship Id="rId111" Type="http://schemas.openxmlformats.org/officeDocument/2006/relationships/hyperlink" Target="http://code.alibabatech.com/wiki/display/dubbo/Administrator+Guide-zh" TargetMode="External"/><Relationship Id="rId132" Type="http://schemas.openxmlformats.org/officeDocument/2006/relationships/hyperlink" Target="http://code.alibabatech.com/wiki/display/dubbo/User+Guide-zh" TargetMode="External"/><Relationship Id="rId153" Type="http://schemas.openxmlformats.org/officeDocument/2006/relationships/hyperlink" Target="http://code.alibabatech.com/wiki/display/dubbo/User+Guide-zh" TargetMode="External"/><Relationship Id="rId174" Type="http://schemas.openxmlformats.org/officeDocument/2006/relationships/hyperlink" Target="http://code.alibabatech.com/wiki/display/dubbo/User+Guide-zh" TargetMode="External"/><Relationship Id="rId195" Type="http://schemas.openxmlformats.org/officeDocument/2006/relationships/hyperlink" Target="http://code.alibabatech.com/wiki/display/dubbo/Xml+Config-zh" TargetMode="External"/><Relationship Id="rId209" Type="http://schemas.openxmlformats.org/officeDocument/2006/relationships/hyperlink" Target="http://code.alibabatech.com/wiki/display/dubbo/API+Config-zh" TargetMode="External"/><Relationship Id="rId360" Type="http://schemas.openxmlformats.org/officeDocument/2006/relationships/oleObject" Target="embeddings/oleObject10.bin"/><Relationship Id="rId381" Type="http://schemas.openxmlformats.org/officeDocument/2006/relationships/hyperlink" Target="ttp://www.w3.org/2001/XMLSchema-instance%22" TargetMode="External"/><Relationship Id="rId220" Type="http://schemas.openxmlformats.org/officeDocument/2006/relationships/image" Target="media/image18.jpeg"/><Relationship Id="rId241" Type="http://schemas.openxmlformats.org/officeDocument/2006/relationships/hyperlink" Target="http://code.alibabatech.com/wiki/display/dubbo/User+Guide-zh" TargetMode="External"/><Relationship Id="rId15" Type="http://schemas.openxmlformats.org/officeDocument/2006/relationships/hyperlink" Target="http://code.alibabatech.com/wiki/display/dubbo/Administrator+Guide-zh" TargetMode="External"/><Relationship Id="rId36" Type="http://schemas.openxmlformats.org/officeDocument/2006/relationships/hyperlink" Target="http://code.alibabatech.com/wiki/display/dubbo/Administrator+Guide-zh" TargetMode="External"/><Relationship Id="rId57" Type="http://schemas.openxmlformats.org/officeDocument/2006/relationships/hyperlink" Target="http://code.alibabatech.com/wiki/display/dubbo/Administrator+Guide-zh" TargetMode="External"/><Relationship Id="rId262" Type="http://schemas.openxmlformats.org/officeDocument/2006/relationships/hyperlink" Target="http://download.oracle.com/docs/cd/E17409_01/javase/6/docs/technotes/guides/rmi/sunrmiproperties.html" TargetMode="External"/><Relationship Id="rId283" Type="http://schemas.openxmlformats.org/officeDocument/2006/relationships/hyperlink" Target="http://search.maven.org/" TargetMode="External"/><Relationship Id="rId318" Type="http://schemas.openxmlformats.org/officeDocument/2006/relationships/hyperlink" Target="http://code.alibabatech.com/wiki/display/dubbo/User+Guide-zh" TargetMode="External"/><Relationship Id="rId339" Type="http://schemas.openxmlformats.org/officeDocument/2006/relationships/hyperlink" Target="http://code.alibabatech.com/schema/dubbo" TargetMode="External"/><Relationship Id="rId78" Type="http://schemas.openxmlformats.org/officeDocument/2006/relationships/hyperlink" Target="http://code.alibabatech.com/wiki/display/dubbo/Administrator+Guide-zh" TargetMode="External"/><Relationship Id="rId99" Type="http://schemas.openxmlformats.org/officeDocument/2006/relationships/hyperlink" Target="http://code.alibabatech.com/wiki/display/dubbo/Administrator+Guide-zh" TargetMode="External"/><Relationship Id="rId101" Type="http://schemas.openxmlformats.org/officeDocument/2006/relationships/hyperlink" Target="http://code.alibabatech.com/wiki/display/dubbo/Administrator+Guide-zh" TargetMode="External"/><Relationship Id="rId122" Type="http://schemas.openxmlformats.org/officeDocument/2006/relationships/image" Target="media/image5.png"/><Relationship Id="rId143" Type="http://schemas.openxmlformats.org/officeDocument/2006/relationships/image" Target="media/image14.jpeg"/><Relationship Id="rId164" Type="http://schemas.openxmlformats.org/officeDocument/2006/relationships/hyperlink" Target="http://www.w3.org/2001/XMLSchema-instance" TargetMode="External"/><Relationship Id="rId185" Type="http://schemas.openxmlformats.org/officeDocument/2006/relationships/hyperlink" Target="http://code.alibabatech.com/wiki/display/dubbo/User+Guide-zh" TargetMode="External"/><Relationship Id="rId350" Type="http://schemas.openxmlformats.org/officeDocument/2006/relationships/oleObject" Target="embeddings/oleObject5.bin"/><Relationship Id="rId371" Type="http://schemas.openxmlformats.org/officeDocument/2006/relationships/image" Target="media/image35.emf"/><Relationship Id="rId9" Type="http://schemas.openxmlformats.org/officeDocument/2006/relationships/hyperlink" Target="http://code.alibabatech.com/wiki/display/dubbo/Administrator+Guide-zh" TargetMode="External"/><Relationship Id="rId210" Type="http://schemas.openxmlformats.org/officeDocument/2006/relationships/hyperlink" Target="http://code.alibabatech.com/wiki/display/dubbo/Check+On+Startup-zh" TargetMode="External"/><Relationship Id="rId26" Type="http://schemas.openxmlformats.org/officeDocument/2006/relationships/hyperlink" Target="http://code.alibabatech.com/wiki/display/dubbo/Installation+Tutorial-zh" TargetMode="External"/><Relationship Id="rId231" Type="http://schemas.openxmlformats.org/officeDocument/2006/relationships/hyperlink" Target="http://code.alibabatech.com/wiki/display/dubbo/User+Guide-zh" TargetMode="External"/><Relationship Id="rId252" Type="http://schemas.openxmlformats.org/officeDocument/2006/relationships/hyperlink" Target="http://code.alibabatech.com/wiki/display/dubbo/User+Guide-zh" TargetMode="External"/><Relationship Id="rId273" Type="http://schemas.openxmlformats.org/officeDocument/2006/relationships/hyperlink" Target="http://code.alibabatech.com/wiki/display/dubbo/User+Guide-zh" TargetMode="External"/><Relationship Id="rId294" Type="http://schemas.openxmlformats.org/officeDocument/2006/relationships/hyperlink" Target="http://code.alibabatech.com/wiki/display/dubbo/User+Guide-zh" TargetMode="External"/><Relationship Id="rId308" Type="http://schemas.openxmlformats.org/officeDocument/2006/relationships/hyperlink" Target="http://code.alibabatech.com/wiki/display/dubbo/User+Guide-zh" TargetMode="External"/><Relationship Id="rId329" Type="http://schemas.openxmlformats.org/officeDocument/2006/relationships/hyperlink" Target="http://www.springframework.org/schema/beans" TargetMode="External"/><Relationship Id="rId47" Type="http://schemas.openxmlformats.org/officeDocument/2006/relationships/hyperlink" Target="http://code.alibabatech.com/wiki/display/dubbo/Administrator+Guide-zh" TargetMode="External"/><Relationship Id="rId68" Type="http://schemas.openxmlformats.org/officeDocument/2006/relationships/hyperlink" Target="http://redis.io" TargetMode="External"/><Relationship Id="rId89" Type="http://schemas.openxmlformats.org/officeDocument/2006/relationships/hyperlink" Target="http://code.alibabatech.com/wiki/display/dubbo/Administrator+Guide-zh" TargetMode="External"/><Relationship Id="rId112" Type="http://schemas.openxmlformats.org/officeDocument/2006/relationships/hyperlink" Target="http://code.alibabatech.com/wiki/display/dubbo/Administrator+Guide-zh" TargetMode="External"/><Relationship Id="rId133" Type="http://schemas.openxmlformats.org/officeDocument/2006/relationships/hyperlink" Target="http://code.alibabatech.com/wiki/display/dubbo/User+Guide-zh" TargetMode="External"/><Relationship Id="rId154" Type="http://schemas.openxmlformats.org/officeDocument/2006/relationships/hyperlink" Target="http://code.alibabatech.com/wiki/display/dubbo/API+Config-zh" TargetMode="External"/><Relationship Id="rId175" Type="http://schemas.openxmlformats.org/officeDocument/2006/relationships/hyperlink" Target="http://code.alibabatech.com/wiki/display/dubbo/User+Guide-zh" TargetMode="External"/><Relationship Id="rId340" Type="http://schemas.openxmlformats.org/officeDocument/2006/relationships/hyperlink" Target="http://code.alibabatech.com/wiki/display/dubbo/User+Guide-zh" TargetMode="External"/><Relationship Id="rId361" Type="http://schemas.openxmlformats.org/officeDocument/2006/relationships/image" Target="media/image30.emf"/><Relationship Id="rId196" Type="http://schemas.openxmlformats.org/officeDocument/2006/relationships/hyperlink" Target="http://code.alibabatech.com/wiki/display/dubbo/User+Guide-zh" TargetMode="External"/><Relationship Id="rId200" Type="http://schemas.openxmlformats.org/officeDocument/2006/relationships/hyperlink" Target="http://code.alibabatech.com/wiki/display/dubbo/User+Guide-zh" TargetMode="External"/><Relationship Id="rId382" Type="http://schemas.openxmlformats.org/officeDocument/2006/relationships/hyperlink" Target="http://www.springframework.org/schema/task" TargetMode="External"/><Relationship Id="rId16" Type="http://schemas.openxmlformats.org/officeDocument/2006/relationships/hyperlink" Target="http://code.alibabatech.com/wiki/display/dubbo/Administrator+Guide-zh" TargetMode="External"/><Relationship Id="rId221" Type="http://schemas.openxmlformats.org/officeDocument/2006/relationships/hyperlink" Target="http://code.alibabatech.com/wiki/display/dubbo/Developer+Guide-zh" TargetMode="External"/><Relationship Id="rId242" Type="http://schemas.openxmlformats.org/officeDocument/2006/relationships/hyperlink" Target="http://code.alibabatech.com/wiki/display/dubbo/Performance+Test+Report-zh" TargetMode="External"/><Relationship Id="rId263" Type="http://schemas.openxmlformats.org/officeDocument/2006/relationships/hyperlink" Target="http://code.alibabatech.com/wiki/display/dubbo/Hessian+Protocol-zh" TargetMode="External"/><Relationship Id="rId284" Type="http://schemas.openxmlformats.org/officeDocument/2006/relationships/hyperlink" Target="http://search.maven.org/" TargetMode="External"/><Relationship Id="rId319" Type="http://schemas.openxmlformats.org/officeDocument/2006/relationships/hyperlink" Target="http://code.alibabatech.com/wiki/display/dubbo/Quick+Start-zh" TargetMode="External"/><Relationship Id="rId37" Type="http://schemas.openxmlformats.org/officeDocument/2006/relationships/hyperlink" Target="http://code.alibabatech.com/wiki/display/dubbo/Administrator+Guide-zh" TargetMode="External"/><Relationship Id="rId58" Type="http://schemas.openxmlformats.org/officeDocument/2006/relationships/hyperlink" Target="http://code.alibabatech.com/wiki/display/dubbo/Administrator+Guide-zh" TargetMode="External"/><Relationship Id="rId79" Type="http://schemas.openxmlformats.org/officeDocument/2006/relationships/hyperlink" Target="http://code.alibabatech.com/wiki/display/dubbo/Administrator+Guide-zh" TargetMode="External"/><Relationship Id="rId102" Type="http://schemas.openxmlformats.org/officeDocument/2006/relationships/hyperlink" Target="http://code.alibabatech.com/wiki/display/dubbo/Administrator+Guide-zh" TargetMode="External"/><Relationship Id="rId123" Type="http://schemas.openxmlformats.org/officeDocument/2006/relationships/image" Target="media/image6.png"/><Relationship Id="rId144" Type="http://schemas.openxmlformats.org/officeDocument/2006/relationships/hyperlink" Target="http://code.alibabatech.com/wiki/display/dubbo/Dependencies-zh" TargetMode="External"/><Relationship Id="rId330" Type="http://schemas.openxmlformats.org/officeDocument/2006/relationships/hyperlink" Target="http://www.w3.org/2001/XMLSchema-instance" TargetMode="External"/><Relationship Id="rId90" Type="http://schemas.openxmlformats.org/officeDocument/2006/relationships/hyperlink" Target="http://code.alibabatech.com/wiki/display/dubbo/Administrator+Guide-zh" TargetMode="External"/><Relationship Id="rId165" Type="http://schemas.openxmlformats.org/officeDocument/2006/relationships/hyperlink" Target="http://code.alibabatech.com/schema/dubbo" TargetMode="External"/><Relationship Id="rId186" Type="http://schemas.openxmlformats.org/officeDocument/2006/relationships/hyperlink" Target="http://code.alibabatech.com/wiki/display/dubbo/User+Guide-zh" TargetMode="External"/><Relationship Id="rId351" Type="http://schemas.openxmlformats.org/officeDocument/2006/relationships/image" Target="media/image25.emf"/><Relationship Id="rId372" Type="http://schemas.openxmlformats.org/officeDocument/2006/relationships/oleObject" Target="embeddings/oleObject16.bin"/><Relationship Id="rId211" Type="http://schemas.openxmlformats.org/officeDocument/2006/relationships/hyperlink" Target="http://code.alibabatech.com/wiki/display/dubbo/User+Guide-zh" TargetMode="External"/><Relationship Id="rId232" Type="http://schemas.openxmlformats.org/officeDocument/2006/relationships/hyperlink" Target="http://code.alibabatech.com/wiki/display/dubbo/User+Guide-zh" TargetMode="External"/><Relationship Id="rId253" Type="http://schemas.openxmlformats.org/officeDocument/2006/relationships/hyperlink" Target="http://code.alibabatech.com/wiki/display/dubbo/Rmi+Protocol-zh" TargetMode="External"/><Relationship Id="rId274" Type="http://schemas.openxmlformats.org/officeDocument/2006/relationships/hyperlink" Target="http://code.alibabatech.com/wiki/display/dubbo/User+Guide-zh" TargetMode="External"/><Relationship Id="rId295" Type="http://schemas.openxmlformats.org/officeDocument/2006/relationships/hyperlink" Target="http://code.alibabatech.com/wiki/display/dubbo/User+Guide-zh" TargetMode="External"/><Relationship Id="rId309" Type="http://schemas.openxmlformats.org/officeDocument/2006/relationships/hyperlink" Target="http://code.alibabatech.com/wiki/display/dubbo/User+Guide-zh" TargetMode="External"/><Relationship Id="rId27" Type="http://schemas.openxmlformats.org/officeDocument/2006/relationships/hyperlink" Target="http://code.alibabatech.com/wiki/display/dubbo/Administrator+Guide-zh" TargetMode="External"/><Relationship Id="rId48" Type="http://schemas.openxmlformats.org/officeDocument/2006/relationships/hyperlink" Target="http://code.alibabatech.com/wiki/display/dubbo/Administrator+Guide-zh" TargetMode="External"/><Relationship Id="rId69" Type="http://schemas.openxmlformats.org/officeDocument/2006/relationships/hyperlink" Target="http://code.alibabatech.com/wiki/display/dubbo/User+Guide-zh" TargetMode="External"/><Relationship Id="rId113" Type="http://schemas.openxmlformats.org/officeDocument/2006/relationships/hyperlink" Target="http://code.alibabatech.com/wiki/display/dubbo/Administrator+Guide-zh" TargetMode="External"/><Relationship Id="rId134" Type="http://schemas.openxmlformats.org/officeDocument/2006/relationships/hyperlink" Target="http://code.alibabatech.com/wiki/display/dubbo/Getting+Started-zh" TargetMode="External"/><Relationship Id="rId320" Type="http://schemas.openxmlformats.org/officeDocument/2006/relationships/hyperlink" Target="http://code.alibabatech.com/wiki/display/dubbo/User+Guide-zh" TargetMode="External"/><Relationship Id="rId80" Type="http://schemas.openxmlformats.org/officeDocument/2006/relationships/hyperlink" Target="http://code.alibabatech.com/wiki/display/dubbo/Simple+Registry+Installation-zh" TargetMode="External"/><Relationship Id="rId155" Type="http://schemas.openxmlformats.org/officeDocument/2006/relationships/hyperlink" Target="http://code.alibabatech.com/wiki/display/dubbo/User+Guide-zh" TargetMode="External"/><Relationship Id="rId176" Type="http://schemas.openxmlformats.org/officeDocument/2006/relationships/hyperlink" Target="http://code.alibabatech.com/wiki/display/dubbo/User+Guide-zh" TargetMode="External"/><Relationship Id="rId197" Type="http://schemas.openxmlformats.org/officeDocument/2006/relationships/hyperlink" Target="http://code.alibabatech.com/wiki/display/dubbo/Configuration+Reference-zh" TargetMode="External"/><Relationship Id="rId341" Type="http://schemas.openxmlformats.org/officeDocument/2006/relationships/image" Target="media/image20.emf"/><Relationship Id="rId362" Type="http://schemas.openxmlformats.org/officeDocument/2006/relationships/oleObject" Target="embeddings/oleObject11.bin"/><Relationship Id="rId383" Type="http://schemas.openxmlformats.org/officeDocument/2006/relationships/hyperlink" Target="http://192.168.200.133" TargetMode="External"/><Relationship Id="rId201" Type="http://schemas.openxmlformats.org/officeDocument/2006/relationships/hyperlink" Target="http://code.alibabatech.com/wiki/display/dubbo/User+Guide-zh" TargetMode="External"/><Relationship Id="rId222" Type="http://schemas.openxmlformats.org/officeDocument/2006/relationships/hyperlink" Target="http://code.alibabatech.com/wiki/display/dubbo/User+Guide-zh" TargetMode="External"/><Relationship Id="rId243" Type="http://schemas.openxmlformats.org/officeDocument/2006/relationships/hyperlink" Target="http://code.alibabatech.com/wiki/display/dubbo/Dubbo+Protocol-zh" TargetMode="External"/><Relationship Id="rId264" Type="http://schemas.openxmlformats.org/officeDocument/2006/relationships/hyperlink" Target="http://code.alibabatech.com/wiki/display/dubbo/User+Guide-zh" TargetMode="External"/><Relationship Id="rId285" Type="http://schemas.openxmlformats.org/officeDocument/2006/relationships/hyperlink" Target="http://cxf.apache.org" TargetMode="External"/><Relationship Id="rId17" Type="http://schemas.openxmlformats.org/officeDocument/2006/relationships/image" Target="media/image2.gif"/><Relationship Id="rId38" Type="http://schemas.openxmlformats.org/officeDocument/2006/relationships/hyperlink" Target="http://code.alibabatech.com/wiki/display/dubbo/Administrator+Guide-zh" TargetMode="External"/><Relationship Id="rId59" Type="http://schemas.openxmlformats.org/officeDocument/2006/relationships/hyperlink" Target="http://code.alibabatech.com/wiki/display/dubbo/Administrator+Guide-zh" TargetMode="External"/><Relationship Id="rId103" Type="http://schemas.openxmlformats.org/officeDocument/2006/relationships/hyperlink" Target="http://code.alibabatech.com/wiki/display/dubbo/Administrator+Guide-zh" TargetMode="External"/><Relationship Id="rId124" Type="http://schemas.openxmlformats.org/officeDocument/2006/relationships/image" Target="media/image7.png"/><Relationship Id="rId310" Type="http://schemas.openxmlformats.org/officeDocument/2006/relationships/hyperlink" Target="http://code.alibabatech.com/wiki/display/dubbo/User+Guide-zh" TargetMode="External"/><Relationship Id="rId70" Type="http://schemas.openxmlformats.org/officeDocument/2006/relationships/hyperlink" Target="http://code.alibabatech.com/wiki/display/dubbo/User+Guide-zh" TargetMode="External"/><Relationship Id="rId91" Type="http://schemas.openxmlformats.org/officeDocument/2006/relationships/hyperlink" Target="http://code.alibabatech.com/wiki/display/dubbo/User+Guide" TargetMode="External"/><Relationship Id="rId145" Type="http://schemas.openxmlformats.org/officeDocument/2006/relationships/hyperlink" Target="http://code.alibabatech.com/wiki/display/dubbo/User+Guide-zh" TargetMode="External"/><Relationship Id="rId166" Type="http://schemas.openxmlformats.org/officeDocument/2006/relationships/hyperlink" Target="http://www.springframework.org/schema/p" TargetMode="External"/><Relationship Id="rId187" Type="http://schemas.openxmlformats.org/officeDocument/2006/relationships/hyperlink" Target="http://code.alibabatech.com/wiki/display/dubbo/User+Guide-zh" TargetMode="External"/><Relationship Id="rId331" Type="http://schemas.openxmlformats.org/officeDocument/2006/relationships/hyperlink" Target="http://code.alibabatech.com/schema/dubbo" TargetMode="External"/><Relationship Id="rId352" Type="http://schemas.openxmlformats.org/officeDocument/2006/relationships/oleObject" Target="embeddings/oleObject6.bin"/><Relationship Id="rId373" Type="http://schemas.openxmlformats.org/officeDocument/2006/relationships/image" Target="media/image36.emf"/><Relationship Id="rId1" Type="http://schemas.openxmlformats.org/officeDocument/2006/relationships/numbering" Target="numbering.xml"/><Relationship Id="rId212" Type="http://schemas.openxmlformats.org/officeDocument/2006/relationships/hyperlink" Target="http://code.alibabatech.com/wiki/display/dubbo/User+Guide-zh" TargetMode="External"/><Relationship Id="rId233" Type="http://schemas.openxmlformats.org/officeDocument/2006/relationships/hyperlink" Target="http://code.alibabatech.com/wiki/display/dubbo/User+Guide-zh" TargetMode="External"/><Relationship Id="rId254" Type="http://schemas.openxmlformats.org/officeDocument/2006/relationships/hyperlink" Target="http://code.alibabatech.com/wiki/display/dubbo/User+Guide-zh" TargetMode="External"/><Relationship Id="rId28" Type="http://schemas.openxmlformats.org/officeDocument/2006/relationships/hyperlink" Target="http://code.alibabatech.com/wiki/display/dubbo/Demo+Provider+Installation-zh" TargetMode="External"/><Relationship Id="rId49" Type="http://schemas.openxmlformats.org/officeDocument/2006/relationships/hyperlink" Target="http://code.alibabatech.com/wiki/display/dubbo/Administrator+Guide-zh" TargetMode="External"/><Relationship Id="rId114" Type="http://schemas.openxmlformats.org/officeDocument/2006/relationships/hyperlink" Target="http://code.alibabatech.com/wiki/display/dubbo/Administrator+Guide-zh" TargetMode="External"/><Relationship Id="rId275" Type="http://schemas.openxmlformats.org/officeDocument/2006/relationships/hyperlink" Target="http://code.alibabatech.com/wiki/display/dubbo/Http+Protocol-zh" TargetMode="External"/><Relationship Id="rId296" Type="http://schemas.openxmlformats.org/officeDocument/2006/relationships/hyperlink" Target="http://code.alibabatech.com/wiki/display/dubbo/User+Guide-zh" TargetMode="External"/><Relationship Id="rId300" Type="http://schemas.openxmlformats.org/officeDocument/2006/relationships/hyperlink" Target="https://github.com/alibaba/dubbo/tree/master/dubbo-rpc/dubbo-rpc-thrift/src/test/java/com/alibaba/dubbo/rpc/protocol/thrift/examples" TargetMode="External"/><Relationship Id="rId60" Type="http://schemas.openxmlformats.org/officeDocument/2006/relationships/hyperlink" Target="http://code.alibabatech.com/wiki/display/dubbo/Administrator+Guide-zh" TargetMode="External"/><Relationship Id="rId81" Type="http://schemas.openxmlformats.org/officeDocument/2006/relationships/hyperlink" Target="http://code.alibabatech.com/wiki/display/dubbo/Administrator+Guide-zh" TargetMode="External"/><Relationship Id="rId135" Type="http://schemas.openxmlformats.org/officeDocument/2006/relationships/hyperlink" Target="http://code.alibabatech.com/wiki/display/dubbo/User+Guide-zh" TargetMode="External"/><Relationship Id="rId156" Type="http://schemas.openxmlformats.org/officeDocument/2006/relationships/hyperlink" Target="http://code.alibabatech.com/wiki/display/dubbo/Quick+Start-zh" TargetMode="External"/><Relationship Id="rId177" Type="http://schemas.openxmlformats.org/officeDocument/2006/relationships/hyperlink" Target="http://code.alibabatech.com/wiki/display/dubbo/User+Guide-zh" TargetMode="External"/><Relationship Id="rId198" Type="http://schemas.openxmlformats.org/officeDocument/2006/relationships/hyperlink" Target="http://code.alibabatech.com/wiki/display/dubbo/User+Guide-zh" TargetMode="External"/><Relationship Id="rId321" Type="http://schemas.openxmlformats.org/officeDocument/2006/relationships/hyperlink" Target="http://code.alibabatech.com/wiki/display/dubbo/User+Guide-zh" TargetMode="External"/><Relationship Id="rId342" Type="http://schemas.openxmlformats.org/officeDocument/2006/relationships/oleObject" Target="embeddings/oleObject1.bin"/><Relationship Id="rId363" Type="http://schemas.openxmlformats.org/officeDocument/2006/relationships/image" Target="media/image31.emf"/><Relationship Id="rId384" Type="http://schemas.openxmlformats.org/officeDocument/2006/relationships/hyperlink" Target="http://172.16.103.147:8580/" TargetMode="External"/><Relationship Id="rId202" Type="http://schemas.openxmlformats.org/officeDocument/2006/relationships/hyperlink" Target="http://code.alibabatech.com/wiki/display/dubbo/Examples-zh" TargetMode="External"/><Relationship Id="rId223" Type="http://schemas.openxmlformats.org/officeDocument/2006/relationships/hyperlink" Target="http://code.alibabatech.com/wiki/display/dubbo/User+Guide-zh" TargetMode="External"/><Relationship Id="rId244" Type="http://schemas.openxmlformats.org/officeDocument/2006/relationships/hyperlink" Target="http://code.alibabatech.com/wiki/display/dubbo/User+Guide-zh" TargetMode="External"/><Relationship Id="rId18" Type="http://schemas.openxmlformats.org/officeDocument/2006/relationships/hyperlink" Target="http://code.alibabatech.com/wiki/display/dubbo/Administrator+Guide-zh" TargetMode="External"/><Relationship Id="rId39" Type="http://schemas.openxmlformats.org/officeDocument/2006/relationships/hyperlink" Target="http://code.alibabatech.com/wiki/display/dubbo/User+Guide" TargetMode="External"/><Relationship Id="rId265" Type="http://schemas.openxmlformats.org/officeDocument/2006/relationships/hyperlink" Target="http://hessian.caucho.com" TargetMode="External"/><Relationship Id="rId286" Type="http://schemas.openxmlformats.org/officeDocument/2006/relationships/hyperlink" Target="http://code.alibabatech.com/wiki/display/dubbo/User+Guide-zh" TargetMode="External"/><Relationship Id="rId50" Type="http://schemas.openxmlformats.org/officeDocument/2006/relationships/hyperlink" Target="http://code.alibabatech.com/wiki/display/dubbo/Administrator+Guide-zh" TargetMode="External"/><Relationship Id="rId104" Type="http://schemas.openxmlformats.org/officeDocument/2006/relationships/hyperlink" Target="http://code.alibabatech.com/wiki/display/dubbo/User+Guide" TargetMode="External"/><Relationship Id="rId125" Type="http://schemas.openxmlformats.org/officeDocument/2006/relationships/image" Target="media/image8.png"/><Relationship Id="rId146" Type="http://schemas.openxmlformats.org/officeDocument/2006/relationships/hyperlink" Target="http://code.alibabatech.com/wiki/display/dubbo/User+Guide-zh" TargetMode="External"/><Relationship Id="rId167" Type="http://schemas.openxmlformats.org/officeDocument/2006/relationships/image" Target="media/image15.jpeg"/><Relationship Id="rId188" Type="http://schemas.openxmlformats.org/officeDocument/2006/relationships/hyperlink" Target="http://code.alibabatech.com/wiki/display/dubbo/User+Guide-zh" TargetMode="External"/><Relationship Id="rId311" Type="http://schemas.openxmlformats.org/officeDocument/2006/relationships/hyperlink" Target="http://code.alibabatech.com/wiki/display/dubbo/Redis+Protocol" TargetMode="External"/><Relationship Id="rId332" Type="http://schemas.openxmlformats.org/officeDocument/2006/relationships/hyperlink" Target="http://code.alibabatech.com/wiki/display/dubbo/User+Guide-zh" TargetMode="External"/><Relationship Id="rId353" Type="http://schemas.openxmlformats.org/officeDocument/2006/relationships/image" Target="media/image26.emf"/><Relationship Id="rId374" Type="http://schemas.openxmlformats.org/officeDocument/2006/relationships/oleObject" Target="embeddings/oleObject17.bin"/><Relationship Id="rId71" Type="http://schemas.openxmlformats.org/officeDocument/2006/relationships/image" Target="media/image3.gif"/><Relationship Id="rId92" Type="http://schemas.openxmlformats.org/officeDocument/2006/relationships/hyperlink" Target="http://code.alibabatech.com/wiki/display/dubbo/Simple+Monitor+Installation-zh" TargetMode="External"/><Relationship Id="rId213" Type="http://schemas.openxmlformats.org/officeDocument/2006/relationships/hyperlink" Target="http://code.alibabatech.com/wiki/display/dubbo/User+Guide-zh" TargetMode="External"/><Relationship Id="rId234" Type="http://schemas.openxmlformats.org/officeDocument/2006/relationships/hyperlink" Target="http://code.alibabatech.com/wiki/display/dubbo/User+Guide-zh" TargetMode="External"/><Relationship Id="rId2" Type="http://schemas.openxmlformats.org/officeDocument/2006/relationships/styles" Target="styles.xml"/><Relationship Id="rId29" Type="http://schemas.openxmlformats.org/officeDocument/2006/relationships/hyperlink" Target="http://code.alibabatech.com/wiki/display/dubbo/Administrator+Guide-zh" TargetMode="External"/><Relationship Id="rId255" Type="http://schemas.openxmlformats.org/officeDocument/2006/relationships/hyperlink" Target="http://code.alibabatech.com/wiki/display/dubbo/User+Guide-zh" TargetMode="External"/><Relationship Id="rId276" Type="http://schemas.openxmlformats.org/officeDocument/2006/relationships/hyperlink" Target="http://code.alibabatech.com/wiki/display/dubbo/User+Guide-zh" TargetMode="External"/><Relationship Id="rId297" Type="http://schemas.openxmlformats.org/officeDocument/2006/relationships/hyperlink" Target="http://code.alibabatech.com/wiki/display/dubbo/Thrift+Protocol" TargetMode="External"/><Relationship Id="rId40" Type="http://schemas.openxmlformats.org/officeDocument/2006/relationships/hyperlink" Target="http://code.alibabatech.com/wiki/display/dubbo/Demo+Consumer+Installation-zh" TargetMode="External"/><Relationship Id="rId115" Type="http://schemas.openxmlformats.org/officeDocument/2006/relationships/hyperlink" Target="http://code.alibabatech.com/wiki/display/dubbo/Administrator+Guide-zh" TargetMode="External"/><Relationship Id="rId136" Type="http://schemas.openxmlformats.org/officeDocument/2006/relationships/hyperlink" Target="http://code.alibabatech.com/wiki/display/dubbo/User+Guide-zh" TargetMode="External"/><Relationship Id="rId157" Type="http://schemas.openxmlformats.org/officeDocument/2006/relationships/hyperlink" Target="http://code.alibabatech.com/wiki/display/dubbo/User+Guide-zh" TargetMode="External"/><Relationship Id="rId178" Type="http://schemas.openxmlformats.org/officeDocument/2006/relationships/hyperlink" Target="http://code.alibabatech.com/wiki/display/dubbo/User+Guide-zh" TargetMode="External"/><Relationship Id="rId301" Type="http://schemas.openxmlformats.org/officeDocument/2006/relationships/hyperlink" Target="http://code.alibabatech.com/wiki/display/dubbo/User+Guide-zh" TargetMode="External"/><Relationship Id="rId322" Type="http://schemas.openxmlformats.org/officeDocument/2006/relationships/hyperlink" Target="http://code.alibabatech.com/wiki/display/dubbo/API+Config-zh" TargetMode="External"/><Relationship Id="rId343" Type="http://schemas.openxmlformats.org/officeDocument/2006/relationships/image" Target="media/image21.emf"/><Relationship Id="rId364" Type="http://schemas.openxmlformats.org/officeDocument/2006/relationships/oleObject" Target="embeddings/oleObject12.bin"/><Relationship Id="rId61" Type="http://schemas.openxmlformats.org/officeDocument/2006/relationships/hyperlink" Target="http://code.alibabatech.com/wiki/display/dubbo/Administrator+Guide-zh" TargetMode="External"/><Relationship Id="rId82" Type="http://schemas.openxmlformats.org/officeDocument/2006/relationships/hyperlink" Target="http://code.alibabatech.com/wiki/display/dubbo/Administrator+Guide-zh" TargetMode="External"/><Relationship Id="rId199" Type="http://schemas.openxmlformats.org/officeDocument/2006/relationships/hyperlink" Target="http://code.alibabatech.com/wiki/display/dubbo/User+Guide-zh" TargetMode="External"/><Relationship Id="rId203" Type="http://schemas.openxmlformats.org/officeDocument/2006/relationships/hyperlink" Target="http://code.alibabatech.com/wiki/display/dubbo/User+Guide-zh" TargetMode="External"/><Relationship Id="rId385" Type="http://schemas.openxmlformats.org/officeDocument/2006/relationships/hyperlink" Target="http://172.16.103.130" TargetMode="External"/><Relationship Id="rId19" Type="http://schemas.openxmlformats.org/officeDocument/2006/relationships/hyperlink" Target="http://code.alibabatech.com/wiki/display/dubbo/Administrator+Guide-zh" TargetMode="External"/><Relationship Id="rId224" Type="http://schemas.openxmlformats.org/officeDocument/2006/relationships/hyperlink" Target="http://code.alibabatech.com/wiki/display/dubbo/User+Guide-zh" TargetMode="External"/><Relationship Id="rId245" Type="http://schemas.openxmlformats.org/officeDocument/2006/relationships/hyperlink" Target="http://code.alibabatech.com/wiki/display/dubbo/User+Guide-zh" TargetMode="External"/><Relationship Id="rId266" Type="http://schemas.openxmlformats.org/officeDocument/2006/relationships/hyperlink" Target="http://code.alibabatech.com/wiki/display/dubbo/User+Guide-zh" TargetMode="External"/><Relationship Id="rId287" Type="http://schemas.openxmlformats.org/officeDocument/2006/relationships/hyperlink" Target="http://code.alibabatech.com/wiki/display/dubbo/User+Guide-zh" TargetMode="External"/><Relationship Id="rId30" Type="http://schemas.openxmlformats.org/officeDocument/2006/relationships/hyperlink" Target="http://code.alibabatech.com/wiki/display/dubbo/Administrator+Guide-zh" TargetMode="External"/><Relationship Id="rId105" Type="http://schemas.openxmlformats.org/officeDocument/2006/relationships/hyperlink" Target="http://code.alibabatech.com/wiki/display/dubbo/Administrator+Guide-zh" TargetMode="External"/><Relationship Id="rId126" Type="http://schemas.openxmlformats.org/officeDocument/2006/relationships/image" Target="media/image9.png"/><Relationship Id="rId147" Type="http://schemas.openxmlformats.org/officeDocument/2006/relationships/hyperlink" Target="http://code.alibabatech.com/wiki/display/dubbo/Configs-zh" TargetMode="External"/><Relationship Id="rId168" Type="http://schemas.openxmlformats.org/officeDocument/2006/relationships/hyperlink" Target="http://code.alibabatech.com/wiki/display/dubbo/User+Guide-zh" TargetMode="External"/><Relationship Id="rId312" Type="http://schemas.openxmlformats.org/officeDocument/2006/relationships/hyperlink" Target="http://code.alibabatech.com/wiki/display/dubbo/User+Guide-zh" TargetMode="External"/><Relationship Id="rId333" Type="http://schemas.openxmlformats.org/officeDocument/2006/relationships/hyperlink" Target="http://code.alibabatech.com/wiki/display/dubbo/User+Guide-zh" TargetMode="External"/><Relationship Id="rId354" Type="http://schemas.openxmlformats.org/officeDocument/2006/relationships/oleObject" Target="embeddings/oleObject7.bin"/><Relationship Id="rId51" Type="http://schemas.openxmlformats.org/officeDocument/2006/relationships/hyperlink" Target="http://code.alibabatech.com/wiki/display/dubbo/Zookeeper+Registry+Installation-zh" TargetMode="External"/><Relationship Id="rId72" Type="http://schemas.openxmlformats.org/officeDocument/2006/relationships/hyperlink" Target="http://redis.io/topics/quickstart" TargetMode="External"/><Relationship Id="rId93" Type="http://schemas.openxmlformats.org/officeDocument/2006/relationships/hyperlink" Target="http://code.alibabatech.com/wiki/display/dubbo/Administrator+Guide-zh" TargetMode="External"/><Relationship Id="rId189" Type="http://schemas.openxmlformats.org/officeDocument/2006/relationships/hyperlink" Target="http://code.alibabatech.com/wiki/display/dubbo/User+Guide-zh" TargetMode="External"/><Relationship Id="rId375" Type="http://schemas.openxmlformats.org/officeDocument/2006/relationships/image" Target="media/image37.emf"/><Relationship Id="rId3" Type="http://schemas.microsoft.com/office/2007/relationships/stylesWithEffects" Target="stylesWithEffects.xml"/><Relationship Id="rId214" Type="http://schemas.openxmlformats.org/officeDocument/2006/relationships/hyperlink" Target="http://code.alibabatech.com/wiki/display/dubbo/User+Guide-zh" TargetMode="External"/><Relationship Id="rId235" Type="http://schemas.openxmlformats.org/officeDocument/2006/relationships/hyperlink" Target="http://code.alibabatech.com/wiki/display/dubbo/Thread+Model-zh" TargetMode="External"/><Relationship Id="rId256" Type="http://schemas.openxmlformats.org/officeDocument/2006/relationships/hyperlink" Target="http://code.alibabatech.com/wiki/display/dubbo/User+Guide-zh" TargetMode="External"/><Relationship Id="rId277" Type="http://schemas.openxmlformats.org/officeDocument/2006/relationships/hyperlink" Target="http://code.alibabatech.com/wiki/display/dubbo/User+Guide-zh" TargetMode="External"/><Relationship Id="rId298" Type="http://schemas.openxmlformats.org/officeDocument/2006/relationships/hyperlink" Target="http://code.alibabatech.com/wiki/display/dubbo/User+Guide-zh" TargetMode="External"/><Relationship Id="rId116" Type="http://schemas.openxmlformats.org/officeDocument/2006/relationships/hyperlink" Target="http://code.alibabatech.com/wiki/display/dubbo/Administrator+Guide-zh" TargetMode="External"/><Relationship Id="rId137" Type="http://schemas.openxmlformats.org/officeDocument/2006/relationships/image" Target="media/image11.jpeg"/><Relationship Id="rId158" Type="http://schemas.openxmlformats.org/officeDocument/2006/relationships/hyperlink" Target="http://www.springframework.org/schema/beans" TargetMode="External"/><Relationship Id="rId302" Type="http://schemas.openxmlformats.org/officeDocument/2006/relationships/hyperlink" Target="http://code.alibabatech.com/wiki/display/dubbo/User+Guide-zh" TargetMode="External"/><Relationship Id="rId323" Type="http://schemas.openxmlformats.org/officeDocument/2006/relationships/hyperlink" Target="http://code.alibabatech.com/wiki/display/dubbo/User+Guide-zh" TargetMode="External"/><Relationship Id="rId344" Type="http://schemas.openxmlformats.org/officeDocument/2006/relationships/oleObject" Target="embeddings/oleObject2.bin"/><Relationship Id="rId20" Type="http://schemas.openxmlformats.org/officeDocument/2006/relationships/hyperlink" Target="http://code.alibabatech.com/wiki/display/dubbo/Administrator+Guide-zh" TargetMode="External"/><Relationship Id="rId41" Type="http://schemas.openxmlformats.org/officeDocument/2006/relationships/hyperlink" Target="http://code.alibabatech.com/wiki/display/dubbo/Administrator+Guide-zh" TargetMode="External"/><Relationship Id="rId62" Type="http://schemas.openxmlformats.org/officeDocument/2006/relationships/hyperlink" Target="http://code.alibabatech.com/wiki/display/dubbo/Administrator+Guide-zh" TargetMode="External"/><Relationship Id="rId83" Type="http://schemas.openxmlformats.org/officeDocument/2006/relationships/hyperlink" Target="http://code.alibabatech.com/wiki/display/dubbo/Administrator+Guide-zh" TargetMode="External"/><Relationship Id="rId179" Type="http://schemas.openxmlformats.org/officeDocument/2006/relationships/image" Target="media/image16.jpeg"/><Relationship Id="rId365" Type="http://schemas.openxmlformats.org/officeDocument/2006/relationships/image" Target="media/image32.emf"/><Relationship Id="rId386" Type="http://schemas.openxmlformats.org/officeDocument/2006/relationships/hyperlink" Target="http://172.16.103.147:8580/" TargetMode="External"/><Relationship Id="rId190" Type="http://schemas.openxmlformats.org/officeDocument/2006/relationships/hyperlink" Target="http://code.alibabatech.com/wiki/display/dubbo/User+Guide-zh" TargetMode="External"/><Relationship Id="rId204" Type="http://schemas.openxmlformats.org/officeDocument/2006/relationships/hyperlink" Target="http://code.alibabatech.com/wiki/display/dubbo/User+Guide-zh" TargetMode="External"/><Relationship Id="rId225" Type="http://schemas.openxmlformats.org/officeDocument/2006/relationships/hyperlink" Target="http://code.alibabatech.com/wiki/display/dubbo/User+Guide-zh" TargetMode="External"/><Relationship Id="rId246" Type="http://schemas.openxmlformats.org/officeDocument/2006/relationships/hyperlink" Target="http://code.alibabatech.com/wiki/display/dubbo/User+Guide-zh" TargetMode="External"/><Relationship Id="rId267" Type="http://schemas.openxmlformats.org/officeDocument/2006/relationships/hyperlink" Target="http://code.alibabatech.com/wiki/display/dubbo/User+Guide-zh" TargetMode="External"/><Relationship Id="rId288" Type="http://schemas.openxmlformats.org/officeDocument/2006/relationships/hyperlink" Target="http://code.alibabatech.com/wiki/display/dubbo/User+Guide-zh" TargetMode="External"/><Relationship Id="rId106" Type="http://schemas.openxmlformats.org/officeDocument/2006/relationships/hyperlink" Target="http://127.0.0.1:8080" TargetMode="External"/><Relationship Id="rId127" Type="http://schemas.openxmlformats.org/officeDocument/2006/relationships/image" Target="media/image10.png"/><Relationship Id="rId313" Type="http://schemas.openxmlformats.org/officeDocument/2006/relationships/hyperlink" Target="http://redis.io" TargetMode="External"/><Relationship Id="rId10" Type="http://schemas.openxmlformats.org/officeDocument/2006/relationships/hyperlink" Target="http://code.alibabatech.com/wiki/display/dubbo/Administrator+Guide-zh" TargetMode="External"/><Relationship Id="rId31" Type="http://schemas.openxmlformats.org/officeDocument/2006/relationships/hyperlink" Target="http://code.alibabatech.com/wiki/display/dubbo/Administrator+Guide-zh" TargetMode="External"/><Relationship Id="rId52" Type="http://schemas.openxmlformats.org/officeDocument/2006/relationships/hyperlink" Target="http://code.alibabatech.com/wiki/display/dubbo/Administrator+Guide-zh" TargetMode="External"/><Relationship Id="rId73" Type="http://schemas.openxmlformats.org/officeDocument/2006/relationships/hyperlink" Target="http://code.alibabatech.com/wiki/display/dubbo/Administrator+Guide-zh" TargetMode="External"/><Relationship Id="rId94" Type="http://schemas.openxmlformats.org/officeDocument/2006/relationships/hyperlink" Target="http://linux.die.net/man/8/mount" TargetMode="External"/><Relationship Id="rId148" Type="http://schemas.openxmlformats.org/officeDocument/2006/relationships/hyperlink" Target="http://code.alibabatech.com/wiki/display/dubbo/User+Guide-zh" TargetMode="External"/><Relationship Id="rId169" Type="http://schemas.openxmlformats.org/officeDocument/2006/relationships/hyperlink" Target="http://code.alibabatech.com/wiki/display/dubbo/User+Guide-zh" TargetMode="External"/><Relationship Id="rId334" Type="http://schemas.openxmlformats.org/officeDocument/2006/relationships/hyperlink" Target="http://code.alibabatech.com/wiki/display/dubbo/Administrator+Guide-zh" TargetMode="External"/><Relationship Id="rId355" Type="http://schemas.openxmlformats.org/officeDocument/2006/relationships/image" Target="media/image27.emf"/><Relationship Id="rId376" Type="http://schemas.openxmlformats.org/officeDocument/2006/relationships/oleObject" Target="embeddings/oleObject18.bin"/><Relationship Id="rId4" Type="http://schemas.openxmlformats.org/officeDocument/2006/relationships/settings" Target="settings.xml"/><Relationship Id="rId180" Type="http://schemas.openxmlformats.org/officeDocument/2006/relationships/hyperlink" Target="http://code.alibabatech.com/wiki/display/dubbo/Properties+Config-zh" TargetMode="External"/><Relationship Id="rId215" Type="http://schemas.openxmlformats.org/officeDocument/2006/relationships/hyperlink" Target="http://code.alibabatech.com/wiki/display/dubbo/User+Guide-zh" TargetMode="External"/><Relationship Id="rId236" Type="http://schemas.openxmlformats.org/officeDocument/2006/relationships/hyperlink" Target="http://code.alibabatech.com/wiki/display/dubbo/User+Guide-zh" TargetMode="External"/><Relationship Id="rId257" Type="http://schemas.openxmlformats.org/officeDocument/2006/relationships/hyperlink" Target="http://code.alibabatech.com/wiki/display/dubbo/User+Guide-zh" TargetMode="External"/><Relationship Id="rId278" Type="http://schemas.openxmlformats.org/officeDocument/2006/relationships/hyperlink" Target="http://code.alibabatech.com/wiki/display/dubbo/User+Guide-zh" TargetMode="External"/><Relationship Id="rId303" Type="http://schemas.openxmlformats.org/officeDocument/2006/relationships/hyperlink" Target="http://code.alibabatech.com/wiki/display/dubbo/Memcached+Protoco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60</Pages>
  <Words>11958</Words>
  <Characters>68161</Characters>
  <Application>Microsoft Office Word</Application>
  <DocSecurity>0</DocSecurity>
  <Lines>568</Lines>
  <Paragraphs>159</Paragraphs>
  <ScaleCrop>false</ScaleCrop>
  <Company/>
  <LinksUpToDate>false</LinksUpToDate>
  <CharactersWithSpaces>79960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jptong</dc:creator>
  <cp:keywords/>
  <dc:description/>
  <cp:lastModifiedBy>jptong</cp:lastModifiedBy>
  <cp:revision>140</cp:revision>
  <dcterms:created xsi:type="dcterms:W3CDTF">2013-03-20T09:55:00Z</dcterms:created>
  <dcterms:modified xsi:type="dcterms:W3CDTF">2013-04-11T09:53:00Z</dcterms:modified>
</cp:coreProperties>
</file>